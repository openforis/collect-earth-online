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A49F8E" w14:textId="6109B328" w:rsidR="009234B8" w:rsidRDefault="00525006" w:rsidP="00975F6A">
      <w:pPr>
        <w:pStyle w:val="CoverHeader"/>
        <w:spacing w:before="60" w:line="240" w:lineRule="auto"/>
        <w:rPr>
          <w:rStyle w:val="CovertextChar"/>
        </w:rPr>
      </w:pPr>
      <w:r>
        <w:rPr>
          <w:rStyle w:val="CovertextChar"/>
          <w:noProof/>
        </w:rPr>
        <w:drawing>
          <wp:anchor distT="0" distB="0" distL="114300" distR="114300" simplePos="0" relativeHeight="251666432" behindDoc="0" locked="0" layoutInCell="1" allowOverlap="1" wp14:anchorId="70B71487" wp14:editId="4B5FADBF">
            <wp:simplePos x="0" y="0"/>
            <wp:positionH relativeFrom="margin">
              <wp:posOffset>17307</wp:posOffset>
            </wp:positionH>
            <wp:positionV relativeFrom="paragraph">
              <wp:posOffset>17780</wp:posOffset>
            </wp:positionV>
            <wp:extent cx="6155387" cy="1626781"/>
            <wp:effectExtent l="0" t="0" r="0" b="0"/>
            <wp:wrapNone/>
            <wp:docPr id="16" name="Picture 16" descr="Collect earth Onlin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schlichting\Documents\CollectEarthOnline\ceo-logo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5387" cy="16267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FA48AC" w14:textId="4D8DB6CF" w:rsidR="00151818" w:rsidRDefault="00783E47" w:rsidP="00975F6A">
      <w:pPr>
        <w:pStyle w:val="CoverHeader"/>
        <w:spacing w:before="60" w:line="240" w:lineRule="auto"/>
        <w:rPr>
          <w:rStyle w:val="CovertextChar"/>
        </w:rPr>
      </w:pPr>
      <w:r w:rsidRPr="00854E08">
        <w:rPr>
          <w:rStyle w:val="CovertextChar"/>
          <w:noProof/>
        </w:rPr>
        <mc:AlternateContent>
          <mc:Choice Requires="wps">
            <w:drawing>
              <wp:anchor distT="45720" distB="45720" distL="114300" distR="114300" simplePos="0" relativeHeight="251672576" behindDoc="0" locked="0" layoutInCell="1" allowOverlap="1" wp14:anchorId="12D27871" wp14:editId="7089A2B0">
                <wp:simplePos x="0" y="0"/>
                <wp:positionH relativeFrom="column">
                  <wp:posOffset>457200</wp:posOffset>
                </wp:positionH>
                <wp:positionV relativeFrom="paragraph">
                  <wp:posOffset>1840230</wp:posOffset>
                </wp:positionV>
                <wp:extent cx="5181600" cy="1404620"/>
                <wp:effectExtent l="0" t="0" r="0"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404620"/>
                        </a:xfrm>
                        <a:prstGeom prst="rect">
                          <a:avLst/>
                        </a:prstGeom>
                        <a:solidFill>
                          <a:srgbClr val="FFFFFF"/>
                        </a:solidFill>
                        <a:ln w="9525">
                          <a:noFill/>
                          <a:miter lim="800000"/>
                          <a:headEnd/>
                          <a:tailEnd/>
                        </a:ln>
                      </wps:spPr>
                      <wps:txbx>
                        <w:txbxContent>
                          <w:p w14:paraId="614D07E1" w14:textId="77777777" w:rsidR="00860247" w:rsidRPr="00783E47" w:rsidRDefault="00860247" w:rsidP="00783E47">
                            <w:pPr>
                              <w:jc w:val="center"/>
                              <w:rPr>
                                <w:sz w:val="60"/>
                                <w:szCs w:val="60"/>
                              </w:rPr>
                            </w:pPr>
                            <w:r w:rsidRPr="00783E47">
                              <w:rPr>
                                <w:sz w:val="60"/>
                                <w:szCs w:val="60"/>
                              </w:rPr>
                              <w:t>User Manual</w:t>
                            </w:r>
                          </w:p>
                          <w:p w14:paraId="641C9E4A" w14:textId="77777777" w:rsidR="00860247" w:rsidRDefault="00860247" w:rsidP="00783E47">
                            <w:pPr>
                              <w:jc w:val="center"/>
                            </w:pPr>
                          </w:p>
                          <w:p w14:paraId="38F17A17" w14:textId="77777777" w:rsidR="00860247" w:rsidRDefault="00860247" w:rsidP="00783E47">
                            <w:pPr>
                              <w:jc w:val="center"/>
                            </w:pPr>
                          </w:p>
                          <w:p w14:paraId="22E58BD7" w14:textId="77777777" w:rsidR="00860247" w:rsidRDefault="00860247" w:rsidP="00783E47">
                            <w:pPr>
                              <w:jc w:val="center"/>
                            </w:pPr>
                          </w:p>
                          <w:p w14:paraId="5B327585" w14:textId="77777777" w:rsidR="00860247" w:rsidRDefault="00860247" w:rsidP="00783E47">
                            <w:pPr>
                              <w:jc w:val="center"/>
                            </w:pPr>
                          </w:p>
                          <w:p w14:paraId="39D354EB" w14:textId="77777777" w:rsidR="00860247" w:rsidRDefault="00860247" w:rsidP="00783E47">
                            <w:pPr>
                              <w:jc w:val="center"/>
                            </w:pPr>
                          </w:p>
                          <w:p w14:paraId="7B6DA0E5" w14:textId="77777777" w:rsidR="00860247" w:rsidRDefault="00860247" w:rsidP="00783E47">
                            <w:pPr>
                              <w:jc w:val="center"/>
                            </w:pPr>
                          </w:p>
                          <w:p w14:paraId="37C2761D" w14:textId="77777777" w:rsidR="00860247" w:rsidRDefault="00860247" w:rsidP="00783E47">
                            <w:pPr>
                              <w:jc w:val="center"/>
                            </w:pPr>
                          </w:p>
                          <w:p w14:paraId="3A3A195E" w14:textId="77777777" w:rsidR="00860247" w:rsidRDefault="00860247" w:rsidP="00783E47">
                            <w:pPr>
                              <w:jc w:val="center"/>
                            </w:pPr>
                          </w:p>
                          <w:p w14:paraId="61EBF507" w14:textId="77777777" w:rsidR="00860247" w:rsidRDefault="00860247" w:rsidP="00783E47">
                            <w:pPr>
                              <w:jc w:val="center"/>
                            </w:pPr>
                          </w:p>
                          <w:p w14:paraId="3423EB21" w14:textId="77777777" w:rsidR="00860247" w:rsidRDefault="00860247" w:rsidP="00783E47">
                            <w:pPr>
                              <w:jc w:val="center"/>
                            </w:pPr>
                          </w:p>
                          <w:p w14:paraId="7B1676DE" w14:textId="70BF156B" w:rsidR="00860247" w:rsidRDefault="00860247" w:rsidP="00783E47">
                            <w:pPr>
                              <w:jc w:val="center"/>
                            </w:pPr>
                            <w:r>
                              <w:t xml:space="preserve">Version </w:t>
                            </w:r>
                            <w:ins w:id="0" w:author="Biplov Bhandari" w:date="2019-11-30T17:44:00Z">
                              <w:r w:rsidR="006456F6">
                                <w:t>2</w:t>
                              </w:r>
                            </w:ins>
                            <w:del w:id="1" w:author="Biplov Bhandari" w:date="2019-11-30T17:44:00Z">
                              <w:r w:rsidDel="006456F6">
                                <w:delText>1</w:delText>
                              </w:r>
                            </w:del>
                            <w:r>
                              <w:t xml:space="preserve">, updated on </w:t>
                            </w:r>
                            <w:ins w:id="2" w:author="Biplov Bhandari" w:date="2019-11-30T17:44:00Z">
                              <w:r w:rsidR="006456F6">
                                <w:t>December</w:t>
                              </w:r>
                            </w:ins>
                            <w:del w:id="3" w:author="Biplov Bhandari" w:date="2019-11-30T17:44:00Z">
                              <w:r w:rsidDel="006456F6">
                                <w:delText>October</w:delText>
                              </w:r>
                            </w:del>
                            <w:r>
                              <w:t xml:space="preserve"> </w:t>
                            </w:r>
                            <w:ins w:id="4" w:author="Biplov Bhandari" w:date="2019-11-30T17:44:00Z">
                              <w:r w:rsidR="006456F6">
                                <w:t>1</w:t>
                              </w:r>
                            </w:ins>
                            <w:del w:id="5" w:author="Biplov Bhandari" w:date="2019-11-30T17:44:00Z">
                              <w:r w:rsidDel="006456F6">
                                <w:delText>7</w:delText>
                              </w:r>
                            </w:del>
                            <w:r>
                              <w:t>, 201</w:t>
                            </w:r>
                            <w:ins w:id="6" w:author="Biplov Bhandari" w:date="2019-11-30T17:44:00Z">
                              <w:r w:rsidR="006456F6">
                                <w:t>9</w:t>
                              </w:r>
                            </w:ins>
                            <w:del w:id="7" w:author="Biplov Bhandari" w:date="2019-11-30T17:44:00Z">
                              <w:r w:rsidDel="006456F6">
                                <w:delText>7</w:delText>
                              </w:r>
                            </w:del>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2D27871" id="_x0000_t202" coordsize="21600,21600" o:spt="202" path="m,l,21600r21600,l21600,xe">
                <v:stroke joinstyle="miter"/>
                <v:path gradientshapeok="t" o:connecttype="rect"/>
              </v:shapetype>
              <v:shape id="Text Box 2" o:spid="_x0000_s1026" type="#_x0000_t202" style="position:absolute;margin-left:36pt;margin-top:144.9pt;width:408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" stroked="f">
                <v:textbox style="mso-fit-shape-to-text:t">
                  <w:txbxContent>
                    <w:p w14:paraId="614D07E1" w14:textId="77777777" w:rsidR="00860247" w:rsidRPr="00783E47" w:rsidRDefault="00860247" w:rsidP="00783E47">
                      <w:pPr>
                        <w:jc w:val="center"/>
                        <w:rPr>
                          <w:sz w:val="60"/>
                          <w:szCs w:val="60"/>
                        </w:rPr>
                      </w:pPr>
                      <w:r w:rsidRPr="00783E47">
                        <w:rPr>
                          <w:sz w:val="60"/>
                          <w:szCs w:val="60"/>
                        </w:rPr>
                        <w:t>User Manual</w:t>
                      </w:r>
                    </w:p>
                    <w:p w14:paraId="641C9E4A" w14:textId="77777777" w:rsidR="00860247" w:rsidRDefault="00860247" w:rsidP="00783E47">
                      <w:pPr>
                        <w:jc w:val="center"/>
                      </w:pPr>
                    </w:p>
                    <w:p w14:paraId="38F17A17" w14:textId="77777777" w:rsidR="00860247" w:rsidRDefault="00860247" w:rsidP="00783E47">
                      <w:pPr>
                        <w:jc w:val="center"/>
                      </w:pPr>
                    </w:p>
                    <w:p w14:paraId="22E58BD7" w14:textId="77777777" w:rsidR="00860247" w:rsidRDefault="00860247" w:rsidP="00783E47">
                      <w:pPr>
                        <w:jc w:val="center"/>
                      </w:pPr>
                    </w:p>
                    <w:p w14:paraId="5B327585" w14:textId="77777777" w:rsidR="00860247" w:rsidRDefault="00860247" w:rsidP="00783E47">
                      <w:pPr>
                        <w:jc w:val="center"/>
                      </w:pPr>
                    </w:p>
                    <w:p w14:paraId="39D354EB" w14:textId="77777777" w:rsidR="00860247" w:rsidRDefault="00860247" w:rsidP="00783E47">
                      <w:pPr>
                        <w:jc w:val="center"/>
                      </w:pPr>
                    </w:p>
                    <w:p w14:paraId="7B6DA0E5" w14:textId="77777777" w:rsidR="00860247" w:rsidRDefault="00860247" w:rsidP="00783E47">
                      <w:pPr>
                        <w:jc w:val="center"/>
                      </w:pPr>
                    </w:p>
                    <w:p w14:paraId="37C2761D" w14:textId="77777777" w:rsidR="00860247" w:rsidRDefault="00860247" w:rsidP="00783E47">
                      <w:pPr>
                        <w:jc w:val="center"/>
                      </w:pPr>
                    </w:p>
                    <w:p w14:paraId="3A3A195E" w14:textId="77777777" w:rsidR="00860247" w:rsidRDefault="00860247" w:rsidP="00783E47">
                      <w:pPr>
                        <w:jc w:val="center"/>
                      </w:pPr>
                    </w:p>
                    <w:p w14:paraId="61EBF507" w14:textId="77777777" w:rsidR="00860247" w:rsidRDefault="00860247" w:rsidP="00783E47">
                      <w:pPr>
                        <w:jc w:val="center"/>
                      </w:pPr>
                    </w:p>
                    <w:p w14:paraId="3423EB21" w14:textId="77777777" w:rsidR="00860247" w:rsidRDefault="00860247" w:rsidP="00783E47">
                      <w:pPr>
                        <w:jc w:val="center"/>
                      </w:pPr>
                    </w:p>
                    <w:p w14:paraId="7B1676DE" w14:textId="70BF156B" w:rsidR="00860247" w:rsidRDefault="00860247" w:rsidP="00783E47">
                      <w:pPr>
                        <w:jc w:val="center"/>
                      </w:pPr>
                      <w:r>
                        <w:t xml:space="preserve">Version </w:t>
                      </w:r>
                      <w:ins w:id="8" w:author="Biplov Bhandari" w:date="2019-11-30T17:44:00Z">
                        <w:r w:rsidR="006456F6">
                          <w:t>2</w:t>
                        </w:r>
                      </w:ins>
                      <w:del w:id="9" w:author="Biplov Bhandari" w:date="2019-11-30T17:44:00Z">
                        <w:r w:rsidDel="006456F6">
                          <w:delText>1</w:delText>
                        </w:r>
                      </w:del>
                      <w:r>
                        <w:t xml:space="preserve">, updated on </w:t>
                      </w:r>
                      <w:ins w:id="10" w:author="Biplov Bhandari" w:date="2019-11-30T17:44:00Z">
                        <w:r w:rsidR="006456F6">
                          <w:t>December</w:t>
                        </w:r>
                      </w:ins>
                      <w:del w:id="11" w:author="Biplov Bhandari" w:date="2019-11-30T17:44:00Z">
                        <w:r w:rsidDel="006456F6">
                          <w:delText>October</w:delText>
                        </w:r>
                      </w:del>
                      <w:r>
                        <w:t xml:space="preserve"> </w:t>
                      </w:r>
                      <w:ins w:id="12" w:author="Biplov Bhandari" w:date="2019-11-30T17:44:00Z">
                        <w:r w:rsidR="006456F6">
                          <w:t>1</w:t>
                        </w:r>
                      </w:ins>
                      <w:del w:id="13" w:author="Biplov Bhandari" w:date="2019-11-30T17:44:00Z">
                        <w:r w:rsidDel="006456F6">
                          <w:delText>7</w:delText>
                        </w:r>
                      </w:del>
                      <w:r>
                        <w:t>, 201</w:t>
                      </w:r>
                      <w:ins w:id="14" w:author="Biplov Bhandari" w:date="2019-11-30T17:44:00Z">
                        <w:r w:rsidR="006456F6">
                          <w:t>9</w:t>
                        </w:r>
                      </w:ins>
                      <w:del w:id="15" w:author="Biplov Bhandari" w:date="2019-11-30T17:44:00Z">
                        <w:r w:rsidDel="006456F6">
                          <w:delText>7</w:delText>
                        </w:r>
                      </w:del>
                      <w:r>
                        <w:t>.</w:t>
                      </w:r>
                    </w:p>
                  </w:txbxContent>
                </v:textbox>
                <w10:wrap type="square"/>
              </v:shape>
            </w:pict>
          </mc:Fallback>
        </mc:AlternateContent>
      </w:r>
      <w:r>
        <w:rPr>
          <w:rFonts w:ascii="Calibri" w:hAnsi="Calibri"/>
          <w:noProof/>
        </w:rPr>
        <mc:AlternateContent>
          <mc:Choice Requires="wpg">
            <w:drawing>
              <wp:anchor distT="0" distB="0" distL="114300" distR="114300" simplePos="0" relativeHeight="251670528" behindDoc="1" locked="0" layoutInCell="1" allowOverlap="1" wp14:anchorId="5AC917BC" wp14:editId="50AAF073">
                <wp:simplePos x="0" y="0"/>
                <wp:positionH relativeFrom="column">
                  <wp:posOffset>-590550</wp:posOffset>
                </wp:positionH>
                <wp:positionV relativeFrom="paragraph">
                  <wp:posOffset>6336030</wp:posOffset>
                </wp:positionV>
                <wp:extent cx="7165340" cy="1981200"/>
                <wp:effectExtent l="0" t="0" r="0" b="0"/>
                <wp:wrapNone/>
                <wp:docPr id="8" name="Group 8"/>
                <wp:cNvGraphicFramePr/>
                <a:graphic xmlns:a="http://schemas.openxmlformats.org/drawingml/2006/main">
                  <a:graphicData uri="http://schemas.microsoft.com/office/word/2010/wordprocessingGroup">
                    <wpg:wgp>
                      <wpg:cNvGrpSpPr/>
                      <wpg:grpSpPr>
                        <a:xfrm>
                          <a:off x="0" y="0"/>
                          <a:ext cx="7165340" cy="1981200"/>
                          <a:chOff x="0" y="0"/>
                          <a:chExt cx="7165340" cy="1981200"/>
                        </a:xfrm>
                      </wpg:grpSpPr>
                      <pic:pic xmlns:pic="http://schemas.openxmlformats.org/drawingml/2006/picture">
                        <pic:nvPicPr>
                          <pic:cNvPr id="17" name="Picture 17" descr="openForis logo"/>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6038850" y="0"/>
                            <a:ext cx="508635" cy="508635"/>
                          </a:xfrm>
                          <a:prstGeom prst="rect">
                            <a:avLst/>
                          </a:prstGeom>
                          <a:noFill/>
                          <a:ln>
                            <a:noFill/>
                          </a:ln>
                        </pic:spPr>
                      </pic:pic>
                      <pic:pic xmlns:pic="http://schemas.openxmlformats.org/drawingml/2006/picture">
                        <pic:nvPicPr>
                          <pic:cNvPr id="20" name="Picture 20" descr="USFS IP logo"/>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1000" y="1524000"/>
                            <a:ext cx="795020" cy="457200"/>
                          </a:xfrm>
                          <a:prstGeom prst="rect">
                            <a:avLst/>
                          </a:prstGeom>
                          <a:noFill/>
                          <a:ln>
                            <a:noFill/>
                          </a:ln>
                        </pic:spPr>
                      </pic:pic>
                      <pic:pic xmlns:pic="http://schemas.openxmlformats.org/drawingml/2006/picture">
                        <pic:nvPicPr>
                          <pic:cNvPr id="21" name="Picture 21" descr="NASA logo"/>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571750" y="0"/>
                            <a:ext cx="520700" cy="457200"/>
                          </a:xfrm>
                          <a:prstGeom prst="rect">
                            <a:avLst/>
                          </a:prstGeom>
                          <a:noFill/>
                          <a:ln>
                            <a:noFill/>
                          </a:ln>
                        </pic:spPr>
                      </pic:pic>
                      <pic:pic xmlns:pic="http://schemas.openxmlformats.org/drawingml/2006/picture">
                        <pic:nvPicPr>
                          <pic:cNvPr id="22" name="Picture 22" descr="DigitalGlobe logo"/>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505450" y="1485900"/>
                            <a:ext cx="1389380" cy="457200"/>
                          </a:xfrm>
                          <a:prstGeom prst="rect">
                            <a:avLst/>
                          </a:prstGeom>
                          <a:noFill/>
                          <a:ln>
                            <a:noFill/>
                          </a:ln>
                        </pic:spPr>
                      </pic:pic>
                      <pic:pic xmlns:pic="http://schemas.openxmlformats.org/drawingml/2006/picture">
                        <pic:nvPicPr>
                          <pic:cNvPr id="23" name="Picture 23" descr="FAO logo"/>
                          <pic:cNvPicPr>
                            <a:picLocks noChangeAspect="1"/>
                          </pic:cNvPicPr>
                        </pic:nvPicPr>
                        <pic:blipFill rotWithShape="1">
                          <a:blip r:embed="rId13" cstate="print">
                            <a:extLst>
                              <a:ext uri="{28A0092B-C50C-407E-A947-70E740481C1C}">
                                <a14:useLocalDpi xmlns:a14="http://schemas.microsoft.com/office/drawing/2010/main" val="0"/>
                              </a:ext>
                            </a:extLst>
                          </a:blip>
                          <a:srcRect l="7303" t="18072" r="6774" b="19206"/>
                          <a:stretch/>
                        </pic:blipFill>
                        <pic:spPr bwMode="auto">
                          <a:xfrm>
                            <a:off x="3943350" y="0"/>
                            <a:ext cx="1554480" cy="4572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descr="Google logo"/>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943350" y="1524000"/>
                            <a:ext cx="1362075" cy="457200"/>
                          </a:xfrm>
                          <a:prstGeom prst="rect">
                            <a:avLst/>
                          </a:prstGeom>
                          <a:noFill/>
                          <a:ln>
                            <a:noFill/>
                          </a:ln>
                        </pic:spPr>
                      </pic:pic>
                      <pic:pic xmlns:pic="http://schemas.openxmlformats.org/drawingml/2006/picture">
                        <pic:nvPicPr>
                          <pic:cNvPr id="25" name="Picture 25" descr="GTAC logo"/>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409700" y="1504950"/>
                            <a:ext cx="2267585" cy="457200"/>
                          </a:xfrm>
                          <a:prstGeom prst="rect">
                            <a:avLst/>
                          </a:prstGeom>
                          <a:noFill/>
                          <a:ln>
                            <a:noFill/>
                          </a:ln>
                        </pic:spPr>
                      </pic:pic>
                      <pic:pic xmlns:pic="http://schemas.openxmlformats.org/drawingml/2006/picture">
                        <pic:nvPicPr>
                          <pic:cNvPr id="26" name="Picture 26" descr="SERVIR GLOBAL logo"/>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723900"/>
                            <a:ext cx="2669540" cy="457200"/>
                          </a:xfrm>
                          <a:prstGeom prst="rect">
                            <a:avLst/>
                          </a:prstGeom>
                          <a:noFill/>
                          <a:ln>
                            <a:noFill/>
                          </a:ln>
                        </pic:spPr>
                      </pic:pic>
                      <pic:pic xmlns:pic="http://schemas.openxmlformats.org/drawingml/2006/picture">
                        <pic:nvPicPr>
                          <pic:cNvPr id="27" name="Picture 27" descr="Spatial Informatics Group logo"/>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2743200" y="723900"/>
                            <a:ext cx="2331720" cy="457200"/>
                          </a:xfrm>
                          <a:prstGeom prst="rect">
                            <a:avLst/>
                          </a:prstGeom>
                          <a:noFill/>
                          <a:ln>
                            <a:noFill/>
                          </a:ln>
                        </pic:spPr>
                      </pic:pic>
                      <pic:pic xmlns:pic="http://schemas.openxmlformats.org/drawingml/2006/picture">
                        <pic:nvPicPr>
                          <pic:cNvPr id="28" name="Picture 28" descr="SilvaCarbon logo"/>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5410200" y="742950"/>
                            <a:ext cx="1755140" cy="457200"/>
                          </a:xfrm>
                          <a:prstGeom prst="rect">
                            <a:avLst/>
                          </a:prstGeom>
                          <a:noFill/>
                          <a:ln>
                            <a:noFill/>
                          </a:ln>
                        </pic:spPr>
                      </pic:pic>
                      <pic:pic xmlns:pic="http://schemas.openxmlformats.org/drawingml/2006/picture">
                        <pic:nvPicPr>
                          <pic:cNvPr id="29" name="Picture 29" descr="USAID logo"/>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495300" y="19050"/>
                            <a:ext cx="1463040" cy="457200"/>
                          </a:xfrm>
                          <a:prstGeom prst="rect">
                            <a:avLst/>
                          </a:prstGeom>
                          <a:noFill/>
                          <a:ln>
                            <a:noFill/>
                          </a:ln>
                        </pic:spPr>
                      </pic:pic>
                    </wpg:wgp>
                  </a:graphicData>
                </a:graphic>
              </wp:anchor>
            </w:drawing>
          </mc:Choice>
          <mc:Fallback>
            <w:pict>
              <v:group w14:anchorId="2B942E0F" id="Group 8" o:spid="_x0000_s1026" style="position:absolute;margin-left:-46.5pt;margin-top:498.9pt;width:564.2pt;height:156pt;z-index:-251645952" coordsize="71653,19812"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openForis logo" style="position:absolute;left:60388;width:5086;height:5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elpe/AAAA2wAAAA8AAABkcnMvZG93bnJldi54bWxET8uqwjAQ3Qv+QxjBnaa6uF6rUaR4QVz5&#10;WuhuaMa22ExKE23790YQ7m4O5znLdWtK8aLaFZYVTMYRCOLU6oIzBZfz3+gXhPPIGkvLpKAjB+tV&#10;v7fEWNuGj/Q6+UyEEHYxKsi9r2IpXZqTQTe2FXHg7rY26AOsM6lrbEK4KeU0in6kwYJDQ44VJTml&#10;j9PTKCia+WF67p77m+wS++DtdZdUVqnhoN0sQHhq/b/4697pMH8Gn1/CAXL1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HpaXvwAAANsAAAAPAAAAAAAAAAAAAAAAAJ8CAABk&#10;cnMvZG93bnJldi54bWxQSwUGAAAAAAQABAD3AAAAiwMAAAAA&#10;">
                  <v:imagedata r:id="rId20" o:title="openForis logo"/>
                  <v:path arrowok="t"/>
                </v:shape>
                <v:shape id="Picture 20" o:spid="_x0000_s1028" type="#_x0000_t75" alt="USFS IP logo" style="position:absolute;left:3810;top:15240;width:795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Qe8DCAAAA2wAAAA8AAABkcnMvZG93bnJldi54bWxET8tqwkAU3Rf8h+EK7sxEBWmjk1AshS6K&#10;4KPQ7q6ZaxKbuZPOTGP8+85C6PJw3utiMK3oyfnGsoJZkoIgLq1uuFJwPLxOH0H4gKyxtUwKbuSh&#10;yEcPa8y0vfKO+n2oRAxhn6GCOoQuk9KXNRn0ie2II3e2zmCI0FVSO7zGcNPKeZoupcGGY0ONHW1q&#10;Kr/3v0bBlnUvL1/V59nR08+Hs5fF6f1Fqcl4eF6BCDSEf/Hd/aYVzOP6+CX+AJ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UHvAwgAAANsAAAAPAAAAAAAAAAAAAAAAAJ8C&#10;AABkcnMvZG93bnJldi54bWxQSwUGAAAAAAQABAD3AAAAjgMAAAAA&#10;">
                  <v:imagedata r:id="rId21" o:title="USFS IP logo"/>
                  <v:path arrowok="t"/>
                </v:shape>
                <v:shape id="Picture 21" o:spid="_x0000_s1029" type="#_x0000_t75" alt="NASA logo" style="position:absolute;left:25717;width:5207;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vgM7GAAAA2wAAAA8AAABkcnMvZG93bnJldi54bWxEj0FrwkAUhO8F/8PyhN7qRltDSd0EbbH0&#10;IIjG0usj+0yi2bchu43pv+8KgsdhZr5hFtlgGtFT52rLCqaTCARxYXXNpYJDvn56BeE8ssbGMin4&#10;IwdZOnpYYKLthXfU730pAoRdggoq79tESldUZNBNbEscvKPtDPogu1LqDi8Bbho5i6JYGqw5LFTY&#10;0ntFxXn/axQ8fzSHeNv2q/Nmvv6Oo8/8Jf85KfU4HpZvIDwN/h6+tb+0gtkUrl/CD5Dp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O+AzsYAAADbAAAADwAAAAAAAAAAAAAA&#10;AACfAgAAZHJzL2Rvd25yZXYueG1sUEsFBgAAAAAEAAQA9wAAAJIDAAAAAA==&#10;">
                  <v:imagedata r:id="rId22" o:title="NASA logo"/>
                  <v:path arrowok="t"/>
                </v:shape>
                <v:shape id="Picture 22" o:spid="_x0000_s1030" type="#_x0000_t75" alt="DigitalGlobe logo" style="position:absolute;left:55054;top:14859;width:13894;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KChfEAAAA2wAAAA8AAABkcnMvZG93bnJldi54bWxEj8FqwzAQRO+B/oPYQm6JHB9EcaMEUwi4&#10;l5ImgZDbYm0tU2vlWqrj9uurQiDHYWbeMOvt5Dox0hBazxpWywwEce1Ny42G03G3eAIRIrLBzjNp&#10;+KEA283DbI2F8Vd+p/EQG5EgHArUYGPsCylDbclhWPqeOHkffnAYkxwaaQa8JrjrZJ5lSjpsOS1Y&#10;7OnFUv15+HYaLl/7cqysQje2qo6vb4rPv0rr+eNUPoOINMV7+NaujIY8h/8v6QfIz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EKChfEAAAA2wAAAA8AAAAAAAAAAAAAAAAA&#10;nwIAAGRycy9kb3ducmV2LnhtbFBLBQYAAAAABAAEAPcAAACQAwAAAAA=&#10;">
                  <v:imagedata r:id="rId23" o:title="DigitalGlobe logo"/>
                  <v:path arrowok="t"/>
                </v:shape>
                <v:shape id="Picture 23" o:spid="_x0000_s1031" type="#_x0000_t75" alt="FAO logo" style="position:absolute;left:39433;width:15545;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2zaXCAAAA2wAAAA8AAABkcnMvZG93bnJldi54bWxEj82qwjAUhPeC7xCO4E5TFVSqUUQQxIUX&#10;f8DtoTm3rbc5KUnU6tPfCILLYWa+YebLxlTiTs6XlhUM+gkI4szqknMF59OmNwXhA7LGyjIpeJKH&#10;5aLdmmOq7YMPdD+GXEQI+xQVFCHUqZQ+K8ig79uaOHq/1hkMUbpcaoePCDeVHCbJWBosOS4UWNO6&#10;oOzveDMKrtOnw5fce7ebXH+ys7vs6tdIqW6nWc1ABGrCN/xpb7WC4QjeX+IPkI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8Ns2lwgAAANsAAAAPAAAAAAAAAAAAAAAAAJ8C&#10;AABkcnMvZG93bnJldi54bWxQSwUGAAAAAAQABAD3AAAAjgMAAAAA&#10;">
                  <v:imagedata r:id="rId24" o:title="FAO logo" croptop="11844f" cropbottom="12587f" cropleft="4786f" cropright="4439f"/>
                  <v:path arrowok="t"/>
                </v:shape>
                <v:shape id="Picture 24" o:spid="_x0000_s1032" type="#_x0000_t75" alt="Google logo" style="position:absolute;left:39433;top:15240;width:13621;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bK8HEAAAA2wAAAA8AAABkcnMvZG93bnJldi54bWxEj09rwkAUxO8Fv8PyBG9111iKRlcRqdJT&#10;wT/g9ZF9JtHs25DdJrGfvlsoeBxm5jfMct3bSrTU+NKxhslYgSDOnCk513A+7V5nIHxANlg5Jg0P&#10;8rBeDV6WmBrX8YHaY8hFhLBPUUMRQp1K6bOCLPqxq4mjd3WNxRBlk0vTYBfhtpKJUu/SYslxocCa&#10;tgVl9+O31TDdV+11/tMlXyrbHMqP2/myvyitR8N+swARqA/P8H/702hI3uDvS/wBcvU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tbK8HEAAAA2wAAAA8AAAAAAAAAAAAAAAAA&#10;nwIAAGRycy9kb3ducmV2LnhtbFBLBQYAAAAABAAEAPcAAACQAwAAAAA=&#10;">
                  <v:imagedata r:id="rId25" o:title="Google logo"/>
                  <v:path arrowok="t"/>
                </v:shape>
                <v:shape id="Picture 25" o:spid="_x0000_s1033" type="#_x0000_t75" alt="GTAC logo" style="position:absolute;left:14097;top:15049;width:22675;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OGiDDAAAA2wAAAA8AAABkcnMvZG93bnJldi54bWxEj81qwzAQhO+BvoPYQG+JHIeY1IliTKGh&#10;PTU/fYDF2vgn1spYqu2+fVUo5DjMzDfMPptMKwbqXW1ZwWoZgSAurK65VPB1fVtsQTiPrLG1TAp+&#10;yEF2eJrtMdV25DMNF1+KAGGXooLK+y6V0hUVGXRL2xEH72Z7gz7IvpS6xzHATSvjKEqkwZrDQoUd&#10;vVZU3C/fRkHD+br9pARvL8lRb5rmNH5EpVLP8ynfgfA0+Uf4v/2uFcQb+PsSfoA8/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g4aIMMAAADbAAAADwAAAAAAAAAAAAAAAACf&#10;AgAAZHJzL2Rvd25yZXYueG1sUEsFBgAAAAAEAAQA9wAAAI8DAAAAAA==&#10;">
                  <v:imagedata r:id="rId26" o:title="GTAC logo"/>
                  <v:path arrowok="t"/>
                </v:shape>
                <v:shape id="Picture 26" o:spid="_x0000_s1034" type="#_x0000_t75" alt="SERVIR GLOBAL logo" style="position:absolute;top:7239;width:26695;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vJz4nDAAAA2wAAAA8AAABkcnMvZG93bnJldi54bWxEj81qwzAQhO+BvoPYQm+JXBcnjWM5lECh&#10;hF7i9AE21sY2tVaupfrn7atAIcdhZr5hsv1kWjFQ7xrLCp5XEQji0uqGKwVf5/flKwjnkTW2lknB&#10;TA72+cMiw1TbkU80FL4SAcIuRQW1910qpStrMuhWtiMO3tX2Bn2QfSV1j2OAm1bGUbSWBhsOCzV2&#10;dKip/C5+jYKX1vjz9pMvyY9G6eaDOW6SWKmnx+ltB8LT5O/h//aHVhCv4fYl/ACZ/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nPicMAAADbAAAADwAAAAAAAAAAAAAAAACf&#10;AgAAZHJzL2Rvd25yZXYueG1sUEsFBgAAAAAEAAQA9wAAAI8DAAAAAA==&#10;">
                  <v:imagedata r:id="rId27" o:title="SERVIR GLOBAL logo"/>
                  <v:path arrowok="t"/>
                </v:shape>
                <v:shape id="Picture 27" o:spid="_x0000_s1035" type="#_x0000_t75" alt="Spatial Informatics Group logo" style="position:absolute;left:27432;top:7239;width:23317;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LDYzEAAAA2wAAAA8AAABkcnMvZG93bnJldi54bWxEj09rAjEUxO8Fv0N4hV6KZvWgZTVKFaQ9&#10;WPC/19fN62Zx87IkqW6/vRGEHoeZ+Q0zmbW2FhfyoXKsoN/LQBAXTldcKtjvlt03ECEia6wdk4I/&#10;CjCbdp4mmGt35Q1dtrEUCcIhRwUmxiaXMhSGLIaea4iT9+O8xZikL6X2eE1wW8tBlg2lxYrTgsGG&#10;FoaK8/bXKmA6Huf16tuPvpavp2Zt+vOPxUGpl+f2fQwiUhv/w4/2p1YwGMH9S/oBcn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LDYzEAAAA2wAAAA8AAAAAAAAAAAAAAAAA&#10;nwIAAGRycy9kb3ducmV2LnhtbFBLBQYAAAAABAAEAPcAAACQAwAAAAA=&#10;">
                  <v:imagedata r:id="rId28" o:title="Spatial Informatics Group logo"/>
                  <v:path arrowok="t"/>
                </v:shape>
                <v:shape id="Picture 28" o:spid="_x0000_s1036" type="#_x0000_t75" alt="SilvaCarbon logo" style="position:absolute;left:54102;top:7429;width:17551;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bj16/AAAA2wAAAA8AAABkcnMvZG93bnJldi54bWxET02LwjAQvQv+hzCCN01XpCxd0+IKwsKe&#10;7ApeZ5uxrTaTkkRb/705CB4f73tTjKYTd3K+tazgY5mAIK6sbrlWcPzbLz5B+ICssbNMCh7kocin&#10;kw1m2g58oHsZahFD2GeooAmhz6T0VUMG/dL2xJE7W2cwROhqqR0OMdx0cpUkqTTYcmxosKddQ9W1&#10;vBkFlzQ9ukP3G9Ld99A/2nJ9Gv/XSs1n4/YLRKAxvMUv949WsIpj45f4A2T+B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Hm49evwAAANsAAAAPAAAAAAAAAAAAAAAAAJ8CAABk&#10;cnMvZG93bnJldi54bWxQSwUGAAAAAAQABAD3AAAAiwMAAAAA&#10;">
                  <v:imagedata r:id="rId29" o:title="SilvaCarbon logo"/>
                  <v:path arrowok="t"/>
                </v:shape>
                <v:shape id="Picture 29" o:spid="_x0000_s1037" type="#_x0000_t75" alt="USAID logo" style="position:absolute;left:4953;top:190;width:14630;height:4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YMXq9AAAA2wAAAA8AAABkcnMvZG93bnJldi54bWxEj80KwjAQhO+C7xBW8KapCqLVKEUQvPn7&#10;AEuztsFmU5po69sbQfA4zMw3zHrb2Uq8qPHGsYLJOAFBnDttuFBwu+5HCxA+IGusHJOCN3nYbvq9&#10;NabatXym1yUUIkLYp6igDKFOpfR5SRb92NXE0bu7xmKIsimkbrCNcFvJaZLMpUXDcaHEmnYl5Y/L&#10;0ypIjtVpf/eT484srzrL9My0LSs1HHTZCkSgLvzDv/ZBK5gu4fsl/gC5+Q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tgxer0AAADbAAAADwAAAAAAAAAAAAAAAACfAgAAZHJz&#10;L2Rvd25yZXYueG1sUEsFBgAAAAAEAAQA9wAAAIkDAAAAAA==&#10;">
                  <v:imagedata r:id="rId30" o:title="USAID logo"/>
                  <v:path arrowok="t"/>
                </v:shape>
              </v:group>
            </w:pict>
          </mc:Fallback>
        </mc:AlternateContent>
      </w:r>
      <w:r w:rsidR="00B71576" w:rsidRPr="001236D9">
        <w:rPr>
          <w:rStyle w:val="CovertextChar"/>
        </w:rPr>
        <w:br w:type="page"/>
      </w:r>
      <w:bookmarkStart w:id="16" w:name="_GoBack"/>
      <w:bookmarkEnd w:id="16"/>
    </w:p>
    <w:p w14:paraId="2CA6564A" w14:textId="77777777" w:rsidR="00783E47" w:rsidRDefault="009A5B54">
      <w:pPr>
        <w:pStyle w:val="TOC1"/>
        <w:tabs>
          <w:tab w:val="right" w:leader="dot" w:pos="9350"/>
        </w:tabs>
        <w:rPr>
          <w:b w:val="0"/>
          <w:bCs w:val="0"/>
          <w:caps w:val="0"/>
          <w:noProof/>
          <w:sz w:val="22"/>
          <w:szCs w:val="22"/>
        </w:rPr>
      </w:pPr>
      <w:r>
        <w:lastRenderedPageBreak/>
        <w:fldChar w:fldCharType="begin"/>
      </w:r>
      <w:r>
        <w:instrText xml:space="preserve"> TOC \o "1-2" \h \z \u </w:instrText>
      </w:r>
      <w:r>
        <w:fldChar w:fldCharType="separate"/>
      </w:r>
      <w:hyperlink w:anchor="_Toc495021570" w:history="1">
        <w:r w:rsidR="00783E47" w:rsidRPr="007566CC">
          <w:rPr>
            <w:rStyle w:val="Hyperlink"/>
            <w:noProof/>
          </w:rPr>
          <w:t>What is Collect Earth Online?</w:t>
        </w:r>
        <w:r w:rsidR="00783E47">
          <w:rPr>
            <w:noProof/>
            <w:webHidden/>
          </w:rPr>
          <w:tab/>
        </w:r>
        <w:r w:rsidR="00783E47">
          <w:rPr>
            <w:noProof/>
            <w:webHidden/>
          </w:rPr>
          <w:fldChar w:fldCharType="begin"/>
        </w:r>
        <w:r w:rsidR="00783E47">
          <w:rPr>
            <w:noProof/>
            <w:webHidden/>
          </w:rPr>
          <w:instrText xml:space="preserve"> PAGEREF _Toc495021570 \h </w:instrText>
        </w:r>
        <w:r w:rsidR="00783E47">
          <w:rPr>
            <w:noProof/>
            <w:webHidden/>
          </w:rPr>
        </w:r>
        <w:r w:rsidR="00783E47">
          <w:rPr>
            <w:noProof/>
            <w:webHidden/>
          </w:rPr>
          <w:fldChar w:fldCharType="separate"/>
        </w:r>
        <w:r w:rsidR="00431ED3">
          <w:rPr>
            <w:noProof/>
            <w:webHidden/>
          </w:rPr>
          <w:t>2</w:t>
        </w:r>
        <w:r w:rsidR="00783E47">
          <w:rPr>
            <w:noProof/>
            <w:webHidden/>
          </w:rPr>
          <w:fldChar w:fldCharType="end"/>
        </w:r>
      </w:hyperlink>
    </w:p>
    <w:p w14:paraId="04492104" w14:textId="77777777" w:rsidR="00783E47" w:rsidRDefault="00860247">
      <w:pPr>
        <w:pStyle w:val="TOC1"/>
        <w:tabs>
          <w:tab w:val="right" w:leader="dot" w:pos="9350"/>
        </w:tabs>
        <w:rPr>
          <w:b w:val="0"/>
          <w:bCs w:val="0"/>
          <w:caps w:val="0"/>
          <w:noProof/>
          <w:sz w:val="22"/>
          <w:szCs w:val="22"/>
        </w:rPr>
      </w:pPr>
      <w:hyperlink w:anchor="_Toc495021571" w:history="1">
        <w:r w:rsidR="00783E47" w:rsidRPr="007566CC">
          <w:rPr>
            <w:rStyle w:val="Hyperlink"/>
            <w:noProof/>
            <w14:scene3d>
              <w14:camera w14:prst="orthographicFront"/>
              <w14:lightRig w14:rig="threePt" w14:dir="t">
                <w14:rot w14:lat="0" w14:lon="0" w14:rev="0"/>
              </w14:lightRig>
            </w14:scene3d>
          </w:rPr>
          <w:t>Part 1:</w:t>
        </w:r>
        <w:r w:rsidR="00783E47" w:rsidRPr="007566CC">
          <w:rPr>
            <w:rStyle w:val="Hyperlink"/>
            <w:noProof/>
          </w:rPr>
          <w:t xml:space="preserve"> Quick Introduction to Collect Earth Online</w:t>
        </w:r>
        <w:r w:rsidR="00783E47">
          <w:rPr>
            <w:noProof/>
            <w:webHidden/>
          </w:rPr>
          <w:tab/>
        </w:r>
        <w:r w:rsidR="00783E47">
          <w:rPr>
            <w:noProof/>
            <w:webHidden/>
          </w:rPr>
          <w:fldChar w:fldCharType="begin"/>
        </w:r>
        <w:r w:rsidR="00783E47">
          <w:rPr>
            <w:noProof/>
            <w:webHidden/>
          </w:rPr>
          <w:instrText xml:space="preserve"> PAGEREF _Toc495021571 \h </w:instrText>
        </w:r>
        <w:r w:rsidR="00783E47">
          <w:rPr>
            <w:noProof/>
            <w:webHidden/>
          </w:rPr>
        </w:r>
        <w:r w:rsidR="00783E47">
          <w:rPr>
            <w:noProof/>
            <w:webHidden/>
          </w:rPr>
          <w:fldChar w:fldCharType="separate"/>
        </w:r>
        <w:r w:rsidR="00431ED3">
          <w:rPr>
            <w:noProof/>
            <w:webHidden/>
          </w:rPr>
          <w:t>3</w:t>
        </w:r>
        <w:r w:rsidR="00783E47">
          <w:rPr>
            <w:noProof/>
            <w:webHidden/>
          </w:rPr>
          <w:fldChar w:fldCharType="end"/>
        </w:r>
      </w:hyperlink>
    </w:p>
    <w:p w14:paraId="0484388D" w14:textId="77777777" w:rsidR="00783E47" w:rsidRDefault="00860247">
      <w:pPr>
        <w:pStyle w:val="TOC2"/>
        <w:tabs>
          <w:tab w:val="right" w:leader="dot" w:pos="9350"/>
        </w:tabs>
        <w:rPr>
          <w:smallCaps w:val="0"/>
          <w:noProof/>
          <w:sz w:val="22"/>
          <w:szCs w:val="22"/>
        </w:rPr>
      </w:pPr>
      <w:hyperlink w:anchor="_Toc495021572" w:history="1">
        <w:r w:rsidR="00783E47" w:rsidRPr="007566CC">
          <w:rPr>
            <w:rStyle w:val="Hyperlink"/>
            <w:noProof/>
          </w:rPr>
          <w:t>A. Setting up your account</w:t>
        </w:r>
        <w:r w:rsidR="00783E47">
          <w:rPr>
            <w:noProof/>
            <w:webHidden/>
          </w:rPr>
          <w:tab/>
        </w:r>
        <w:r w:rsidR="00783E47">
          <w:rPr>
            <w:noProof/>
            <w:webHidden/>
          </w:rPr>
          <w:fldChar w:fldCharType="begin"/>
        </w:r>
        <w:r w:rsidR="00783E47">
          <w:rPr>
            <w:noProof/>
            <w:webHidden/>
          </w:rPr>
          <w:instrText xml:space="preserve"> PAGEREF _Toc495021572 \h </w:instrText>
        </w:r>
        <w:r w:rsidR="00783E47">
          <w:rPr>
            <w:noProof/>
            <w:webHidden/>
          </w:rPr>
        </w:r>
        <w:r w:rsidR="00783E47">
          <w:rPr>
            <w:noProof/>
            <w:webHidden/>
          </w:rPr>
          <w:fldChar w:fldCharType="separate"/>
        </w:r>
        <w:r w:rsidR="00431ED3">
          <w:rPr>
            <w:noProof/>
            <w:webHidden/>
          </w:rPr>
          <w:t>3</w:t>
        </w:r>
        <w:r w:rsidR="00783E47">
          <w:rPr>
            <w:noProof/>
            <w:webHidden/>
          </w:rPr>
          <w:fldChar w:fldCharType="end"/>
        </w:r>
      </w:hyperlink>
    </w:p>
    <w:p w14:paraId="5F7A1F23" w14:textId="77777777" w:rsidR="00783E47" w:rsidRDefault="00860247">
      <w:pPr>
        <w:pStyle w:val="TOC2"/>
        <w:tabs>
          <w:tab w:val="right" w:leader="dot" w:pos="9350"/>
        </w:tabs>
        <w:rPr>
          <w:smallCaps w:val="0"/>
          <w:noProof/>
          <w:sz w:val="22"/>
          <w:szCs w:val="22"/>
        </w:rPr>
      </w:pPr>
      <w:hyperlink w:anchor="_Toc495021573" w:history="1">
        <w:r w:rsidR="00783E47" w:rsidRPr="007566CC">
          <w:rPr>
            <w:rStyle w:val="Hyperlink"/>
            <w:noProof/>
          </w:rPr>
          <w:t>A. Website features</w:t>
        </w:r>
        <w:r w:rsidR="00783E47">
          <w:rPr>
            <w:noProof/>
            <w:webHidden/>
          </w:rPr>
          <w:tab/>
        </w:r>
        <w:r w:rsidR="00783E47">
          <w:rPr>
            <w:noProof/>
            <w:webHidden/>
          </w:rPr>
          <w:fldChar w:fldCharType="begin"/>
        </w:r>
        <w:r w:rsidR="00783E47">
          <w:rPr>
            <w:noProof/>
            <w:webHidden/>
          </w:rPr>
          <w:instrText xml:space="preserve"> PAGEREF _Toc495021573 \h </w:instrText>
        </w:r>
        <w:r w:rsidR="00783E47">
          <w:rPr>
            <w:noProof/>
            <w:webHidden/>
          </w:rPr>
        </w:r>
        <w:r w:rsidR="00783E47">
          <w:rPr>
            <w:noProof/>
            <w:webHidden/>
          </w:rPr>
          <w:fldChar w:fldCharType="separate"/>
        </w:r>
        <w:r w:rsidR="00431ED3">
          <w:rPr>
            <w:noProof/>
            <w:webHidden/>
          </w:rPr>
          <w:t>3</w:t>
        </w:r>
        <w:r w:rsidR="00783E47">
          <w:rPr>
            <w:noProof/>
            <w:webHidden/>
          </w:rPr>
          <w:fldChar w:fldCharType="end"/>
        </w:r>
      </w:hyperlink>
    </w:p>
    <w:p w14:paraId="6B09581B" w14:textId="77777777" w:rsidR="00783E47" w:rsidRDefault="00860247">
      <w:pPr>
        <w:pStyle w:val="TOC2"/>
        <w:tabs>
          <w:tab w:val="right" w:leader="dot" w:pos="9350"/>
        </w:tabs>
        <w:rPr>
          <w:smallCaps w:val="0"/>
          <w:noProof/>
          <w:sz w:val="22"/>
          <w:szCs w:val="22"/>
        </w:rPr>
      </w:pPr>
      <w:hyperlink w:anchor="_Toc495021574" w:history="1">
        <w:r w:rsidR="00783E47" w:rsidRPr="007566CC">
          <w:rPr>
            <w:rStyle w:val="Hyperlink"/>
            <w:noProof/>
          </w:rPr>
          <w:t>B. Report an issue or request new features</w:t>
        </w:r>
        <w:r w:rsidR="00783E47">
          <w:rPr>
            <w:noProof/>
            <w:webHidden/>
          </w:rPr>
          <w:tab/>
        </w:r>
        <w:r w:rsidR="00783E47">
          <w:rPr>
            <w:noProof/>
            <w:webHidden/>
          </w:rPr>
          <w:fldChar w:fldCharType="begin"/>
        </w:r>
        <w:r w:rsidR="00783E47">
          <w:rPr>
            <w:noProof/>
            <w:webHidden/>
          </w:rPr>
          <w:instrText xml:space="preserve"> PAGEREF _Toc495021574 \h </w:instrText>
        </w:r>
        <w:r w:rsidR="00783E47">
          <w:rPr>
            <w:noProof/>
            <w:webHidden/>
          </w:rPr>
        </w:r>
        <w:r w:rsidR="00783E47">
          <w:rPr>
            <w:noProof/>
            <w:webHidden/>
          </w:rPr>
          <w:fldChar w:fldCharType="separate"/>
        </w:r>
        <w:r w:rsidR="00431ED3">
          <w:rPr>
            <w:noProof/>
            <w:webHidden/>
          </w:rPr>
          <w:t>3</w:t>
        </w:r>
        <w:r w:rsidR="00783E47">
          <w:rPr>
            <w:noProof/>
            <w:webHidden/>
          </w:rPr>
          <w:fldChar w:fldCharType="end"/>
        </w:r>
      </w:hyperlink>
    </w:p>
    <w:p w14:paraId="6085EE35" w14:textId="77777777" w:rsidR="00783E47" w:rsidRDefault="00860247">
      <w:pPr>
        <w:pStyle w:val="TOC1"/>
        <w:tabs>
          <w:tab w:val="right" w:leader="dot" w:pos="9350"/>
        </w:tabs>
        <w:rPr>
          <w:b w:val="0"/>
          <w:bCs w:val="0"/>
          <w:caps w:val="0"/>
          <w:noProof/>
          <w:sz w:val="22"/>
          <w:szCs w:val="22"/>
        </w:rPr>
      </w:pPr>
      <w:hyperlink w:anchor="_Toc495021575" w:history="1">
        <w:r w:rsidR="00783E47" w:rsidRPr="007566CC">
          <w:rPr>
            <w:rStyle w:val="Hyperlink"/>
            <w:noProof/>
            <w14:scene3d>
              <w14:camera w14:prst="orthographicFront"/>
              <w14:lightRig w14:rig="threePt" w14:dir="t">
                <w14:rot w14:lat="0" w14:lon="0" w14:rev="0"/>
              </w14:lightRig>
            </w14:scene3d>
          </w:rPr>
          <w:t>Part 2:</w:t>
        </w:r>
        <w:r w:rsidR="00783E47" w:rsidRPr="007566CC">
          <w:rPr>
            <w:rStyle w:val="Hyperlink"/>
            <w:noProof/>
          </w:rPr>
          <w:t xml:space="preserve"> Data Collection</w:t>
        </w:r>
        <w:r w:rsidR="00783E47">
          <w:rPr>
            <w:noProof/>
            <w:webHidden/>
          </w:rPr>
          <w:tab/>
        </w:r>
        <w:r w:rsidR="00783E47">
          <w:rPr>
            <w:noProof/>
            <w:webHidden/>
          </w:rPr>
          <w:fldChar w:fldCharType="begin"/>
        </w:r>
        <w:r w:rsidR="00783E47">
          <w:rPr>
            <w:noProof/>
            <w:webHidden/>
          </w:rPr>
          <w:instrText xml:space="preserve"> PAGEREF _Toc495021575 \h </w:instrText>
        </w:r>
        <w:r w:rsidR="00783E47">
          <w:rPr>
            <w:noProof/>
            <w:webHidden/>
          </w:rPr>
        </w:r>
        <w:r w:rsidR="00783E47">
          <w:rPr>
            <w:noProof/>
            <w:webHidden/>
          </w:rPr>
          <w:fldChar w:fldCharType="separate"/>
        </w:r>
        <w:r w:rsidR="00431ED3">
          <w:rPr>
            <w:noProof/>
            <w:webHidden/>
          </w:rPr>
          <w:t>4</w:t>
        </w:r>
        <w:r w:rsidR="00783E47">
          <w:rPr>
            <w:noProof/>
            <w:webHidden/>
          </w:rPr>
          <w:fldChar w:fldCharType="end"/>
        </w:r>
      </w:hyperlink>
    </w:p>
    <w:p w14:paraId="0D103E66" w14:textId="77777777" w:rsidR="00783E47" w:rsidRDefault="00860247">
      <w:pPr>
        <w:pStyle w:val="TOC2"/>
        <w:tabs>
          <w:tab w:val="right" w:leader="dot" w:pos="9350"/>
        </w:tabs>
        <w:rPr>
          <w:smallCaps w:val="0"/>
          <w:noProof/>
          <w:sz w:val="22"/>
          <w:szCs w:val="22"/>
        </w:rPr>
      </w:pPr>
      <w:hyperlink w:anchor="_Toc495021576" w:history="1">
        <w:r w:rsidR="00783E47" w:rsidRPr="007566CC">
          <w:rPr>
            <w:rStyle w:val="Hyperlink"/>
            <w:noProof/>
          </w:rPr>
          <w:t>A. Select a public project (option 1)</w:t>
        </w:r>
        <w:r w:rsidR="00783E47">
          <w:rPr>
            <w:noProof/>
            <w:webHidden/>
          </w:rPr>
          <w:tab/>
        </w:r>
        <w:r w:rsidR="00783E47">
          <w:rPr>
            <w:noProof/>
            <w:webHidden/>
          </w:rPr>
          <w:fldChar w:fldCharType="begin"/>
        </w:r>
        <w:r w:rsidR="00783E47">
          <w:rPr>
            <w:noProof/>
            <w:webHidden/>
          </w:rPr>
          <w:instrText xml:space="preserve"> PAGEREF _Toc495021576 \h </w:instrText>
        </w:r>
        <w:r w:rsidR="00783E47">
          <w:rPr>
            <w:noProof/>
            <w:webHidden/>
          </w:rPr>
        </w:r>
        <w:r w:rsidR="00783E47">
          <w:rPr>
            <w:noProof/>
            <w:webHidden/>
          </w:rPr>
          <w:fldChar w:fldCharType="separate"/>
        </w:r>
        <w:r w:rsidR="00431ED3">
          <w:rPr>
            <w:noProof/>
            <w:webHidden/>
          </w:rPr>
          <w:t>4</w:t>
        </w:r>
        <w:r w:rsidR="00783E47">
          <w:rPr>
            <w:noProof/>
            <w:webHidden/>
          </w:rPr>
          <w:fldChar w:fldCharType="end"/>
        </w:r>
      </w:hyperlink>
    </w:p>
    <w:p w14:paraId="43368C0C" w14:textId="77777777" w:rsidR="00783E47" w:rsidRDefault="00860247">
      <w:pPr>
        <w:pStyle w:val="TOC2"/>
        <w:tabs>
          <w:tab w:val="right" w:leader="dot" w:pos="9350"/>
        </w:tabs>
        <w:rPr>
          <w:smallCaps w:val="0"/>
          <w:noProof/>
          <w:sz w:val="22"/>
          <w:szCs w:val="22"/>
        </w:rPr>
      </w:pPr>
      <w:hyperlink w:anchor="_Toc495021577" w:history="1">
        <w:r w:rsidR="00783E47" w:rsidRPr="007566CC">
          <w:rPr>
            <w:rStyle w:val="Hyperlink"/>
            <w:noProof/>
          </w:rPr>
          <w:t>B. Select a project from an institution (option 2)</w:t>
        </w:r>
        <w:r w:rsidR="00783E47">
          <w:rPr>
            <w:noProof/>
            <w:webHidden/>
          </w:rPr>
          <w:tab/>
        </w:r>
        <w:r w:rsidR="00783E47">
          <w:rPr>
            <w:noProof/>
            <w:webHidden/>
          </w:rPr>
          <w:fldChar w:fldCharType="begin"/>
        </w:r>
        <w:r w:rsidR="00783E47">
          <w:rPr>
            <w:noProof/>
            <w:webHidden/>
          </w:rPr>
          <w:instrText xml:space="preserve"> PAGEREF _Toc495021577 \h </w:instrText>
        </w:r>
        <w:r w:rsidR="00783E47">
          <w:rPr>
            <w:noProof/>
            <w:webHidden/>
          </w:rPr>
        </w:r>
        <w:r w:rsidR="00783E47">
          <w:rPr>
            <w:noProof/>
            <w:webHidden/>
          </w:rPr>
          <w:fldChar w:fldCharType="separate"/>
        </w:r>
        <w:r w:rsidR="00431ED3">
          <w:rPr>
            <w:noProof/>
            <w:webHidden/>
          </w:rPr>
          <w:t>4</w:t>
        </w:r>
        <w:r w:rsidR="00783E47">
          <w:rPr>
            <w:noProof/>
            <w:webHidden/>
          </w:rPr>
          <w:fldChar w:fldCharType="end"/>
        </w:r>
      </w:hyperlink>
    </w:p>
    <w:p w14:paraId="1EA77CA8" w14:textId="77777777" w:rsidR="00783E47" w:rsidRDefault="00860247">
      <w:pPr>
        <w:pStyle w:val="TOC2"/>
        <w:tabs>
          <w:tab w:val="right" w:leader="dot" w:pos="9350"/>
        </w:tabs>
        <w:rPr>
          <w:smallCaps w:val="0"/>
          <w:noProof/>
          <w:sz w:val="22"/>
          <w:szCs w:val="22"/>
        </w:rPr>
      </w:pPr>
      <w:hyperlink w:anchor="_Toc495021578" w:history="1">
        <w:r w:rsidR="00783E47" w:rsidRPr="007566CC">
          <w:rPr>
            <w:rStyle w:val="Hyperlink"/>
            <w:noProof/>
          </w:rPr>
          <w:t>C. Enable pop-ups</w:t>
        </w:r>
        <w:r w:rsidR="00783E47">
          <w:rPr>
            <w:noProof/>
            <w:webHidden/>
          </w:rPr>
          <w:tab/>
        </w:r>
        <w:r w:rsidR="00783E47">
          <w:rPr>
            <w:noProof/>
            <w:webHidden/>
          </w:rPr>
          <w:fldChar w:fldCharType="begin"/>
        </w:r>
        <w:r w:rsidR="00783E47">
          <w:rPr>
            <w:noProof/>
            <w:webHidden/>
          </w:rPr>
          <w:instrText xml:space="preserve"> PAGEREF _Toc495021578 \h </w:instrText>
        </w:r>
        <w:r w:rsidR="00783E47">
          <w:rPr>
            <w:noProof/>
            <w:webHidden/>
          </w:rPr>
        </w:r>
        <w:r w:rsidR="00783E47">
          <w:rPr>
            <w:noProof/>
            <w:webHidden/>
          </w:rPr>
          <w:fldChar w:fldCharType="separate"/>
        </w:r>
        <w:r w:rsidR="00431ED3">
          <w:rPr>
            <w:noProof/>
            <w:webHidden/>
          </w:rPr>
          <w:t>4</w:t>
        </w:r>
        <w:r w:rsidR="00783E47">
          <w:rPr>
            <w:noProof/>
            <w:webHidden/>
          </w:rPr>
          <w:fldChar w:fldCharType="end"/>
        </w:r>
      </w:hyperlink>
    </w:p>
    <w:p w14:paraId="1A65F9C6" w14:textId="77777777" w:rsidR="00783E47" w:rsidRDefault="00860247">
      <w:pPr>
        <w:pStyle w:val="TOC2"/>
        <w:tabs>
          <w:tab w:val="right" w:leader="dot" w:pos="9350"/>
        </w:tabs>
        <w:rPr>
          <w:smallCaps w:val="0"/>
          <w:noProof/>
          <w:sz w:val="22"/>
          <w:szCs w:val="22"/>
        </w:rPr>
      </w:pPr>
      <w:hyperlink w:anchor="_Toc495021579" w:history="1">
        <w:r w:rsidR="00783E47" w:rsidRPr="007566CC">
          <w:rPr>
            <w:rStyle w:val="Hyperlink"/>
            <w:noProof/>
          </w:rPr>
          <w:t>D. Analyze a plot</w:t>
        </w:r>
        <w:r w:rsidR="00783E47">
          <w:rPr>
            <w:noProof/>
            <w:webHidden/>
          </w:rPr>
          <w:tab/>
        </w:r>
        <w:r w:rsidR="00783E47">
          <w:rPr>
            <w:noProof/>
            <w:webHidden/>
          </w:rPr>
          <w:fldChar w:fldCharType="begin"/>
        </w:r>
        <w:r w:rsidR="00783E47">
          <w:rPr>
            <w:noProof/>
            <w:webHidden/>
          </w:rPr>
          <w:instrText xml:space="preserve"> PAGEREF _Toc495021579 \h </w:instrText>
        </w:r>
        <w:r w:rsidR="00783E47">
          <w:rPr>
            <w:noProof/>
            <w:webHidden/>
          </w:rPr>
        </w:r>
        <w:r w:rsidR="00783E47">
          <w:rPr>
            <w:noProof/>
            <w:webHidden/>
          </w:rPr>
          <w:fldChar w:fldCharType="separate"/>
        </w:r>
        <w:r w:rsidR="00431ED3">
          <w:rPr>
            <w:noProof/>
            <w:webHidden/>
          </w:rPr>
          <w:t>5</w:t>
        </w:r>
        <w:r w:rsidR="00783E47">
          <w:rPr>
            <w:noProof/>
            <w:webHidden/>
          </w:rPr>
          <w:fldChar w:fldCharType="end"/>
        </w:r>
      </w:hyperlink>
    </w:p>
    <w:p w14:paraId="552BD202" w14:textId="77777777" w:rsidR="00783E47" w:rsidRDefault="00860247">
      <w:pPr>
        <w:pStyle w:val="TOC2"/>
        <w:tabs>
          <w:tab w:val="right" w:leader="dot" w:pos="9350"/>
        </w:tabs>
        <w:rPr>
          <w:smallCaps w:val="0"/>
          <w:noProof/>
          <w:sz w:val="22"/>
          <w:szCs w:val="22"/>
        </w:rPr>
      </w:pPr>
      <w:hyperlink w:anchor="_Toc495021580" w:history="1">
        <w:r w:rsidR="00783E47" w:rsidRPr="007566CC">
          <w:rPr>
            <w:rStyle w:val="Hyperlink"/>
            <w:noProof/>
          </w:rPr>
          <w:t>E. Analysis tips</w:t>
        </w:r>
        <w:r w:rsidR="00783E47">
          <w:rPr>
            <w:noProof/>
            <w:webHidden/>
          </w:rPr>
          <w:tab/>
        </w:r>
        <w:r w:rsidR="00783E47">
          <w:rPr>
            <w:noProof/>
            <w:webHidden/>
          </w:rPr>
          <w:fldChar w:fldCharType="begin"/>
        </w:r>
        <w:r w:rsidR="00783E47">
          <w:rPr>
            <w:noProof/>
            <w:webHidden/>
          </w:rPr>
          <w:instrText xml:space="preserve"> PAGEREF _Toc495021580 \h </w:instrText>
        </w:r>
        <w:r w:rsidR="00783E47">
          <w:rPr>
            <w:noProof/>
            <w:webHidden/>
          </w:rPr>
        </w:r>
        <w:r w:rsidR="00783E47">
          <w:rPr>
            <w:noProof/>
            <w:webHidden/>
          </w:rPr>
          <w:fldChar w:fldCharType="separate"/>
        </w:r>
        <w:r w:rsidR="00431ED3">
          <w:rPr>
            <w:noProof/>
            <w:webHidden/>
          </w:rPr>
          <w:t>7</w:t>
        </w:r>
        <w:r w:rsidR="00783E47">
          <w:rPr>
            <w:noProof/>
            <w:webHidden/>
          </w:rPr>
          <w:fldChar w:fldCharType="end"/>
        </w:r>
      </w:hyperlink>
    </w:p>
    <w:p w14:paraId="0D246F98" w14:textId="77777777" w:rsidR="00783E47" w:rsidRDefault="00860247">
      <w:pPr>
        <w:pStyle w:val="TOC1"/>
        <w:tabs>
          <w:tab w:val="right" w:leader="dot" w:pos="9350"/>
        </w:tabs>
        <w:rPr>
          <w:b w:val="0"/>
          <w:bCs w:val="0"/>
          <w:caps w:val="0"/>
          <w:noProof/>
          <w:sz w:val="22"/>
          <w:szCs w:val="22"/>
        </w:rPr>
      </w:pPr>
      <w:hyperlink w:anchor="_Toc495021581" w:history="1">
        <w:r w:rsidR="00783E47" w:rsidRPr="007566CC">
          <w:rPr>
            <w:rStyle w:val="Hyperlink"/>
            <w:noProof/>
            <w14:scene3d>
              <w14:camera w14:prst="orthographicFront"/>
              <w14:lightRig w14:rig="threePt" w14:dir="t">
                <w14:rot w14:lat="0" w14:lon="0" w14:rev="0"/>
              </w14:lightRig>
            </w14:scene3d>
          </w:rPr>
          <w:t>Part 3:</w:t>
        </w:r>
        <w:r w:rsidR="00783E47" w:rsidRPr="007566CC">
          <w:rPr>
            <w:rStyle w:val="Hyperlink"/>
            <w:noProof/>
          </w:rPr>
          <w:t xml:space="preserve"> Institution Set up and Management</w:t>
        </w:r>
        <w:r w:rsidR="00783E47">
          <w:rPr>
            <w:noProof/>
            <w:webHidden/>
          </w:rPr>
          <w:tab/>
        </w:r>
        <w:r w:rsidR="00783E47">
          <w:rPr>
            <w:noProof/>
            <w:webHidden/>
          </w:rPr>
          <w:fldChar w:fldCharType="begin"/>
        </w:r>
        <w:r w:rsidR="00783E47">
          <w:rPr>
            <w:noProof/>
            <w:webHidden/>
          </w:rPr>
          <w:instrText xml:space="preserve"> PAGEREF _Toc495021581 \h </w:instrText>
        </w:r>
        <w:r w:rsidR="00783E47">
          <w:rPr>
            <w:noProof/>
            <w:webHidden/>
          </w:rPr>
        </w:r>
        <w:r w:rsidR="00783E47">
          <w:rPr>
            <w:noProof/>
            <w:webHidden/>
          </w:rPr>
          <w:fldChar w:fldCharType="separate"/>
        </w:r>
        <w:r w:rsidR="00431ED3">
          <w:rPr>
            <w:noProof/>
            <w:webHidden/>
          </w:rPr>
          <w:t>8</w:t>
        </w:r>
        <w:r w:rsidR="00783E47">
          <w:rPr>
            <w:noProof/>
            <w:webHidden/>
          </w:rPr>
          <w:fldChar w:fldCharType="end"/>
        </w:r>
      </w:hyperlink>
    </w:p>
    <w:p w14:paraId="49D9DE07" w14:textId="77777777" w:rsidR="00783E47" w:rsidRDefault="00860247">
      <w:pPr>
        <w:pStyle w:val="TOC2"/>
        <w:tabs>
          <w:tab w:val="right" w:leader="dot" w:pos="9350"/>
        </w:tabs>
        <w:rPr>
          <w:smallCaps w:val="0"/>
          <w:noProof/>
          <w:sz w:val="22"/>
          <w:szCs w:val="22"/>
        </w:rPr>
      </w:pPr>
      <w:hyperlink w:anchor="_Toc495021582" w:history="1">
        <w:r w:rsidR="00783E47" w:rsidRPr="007566CC">
          <w:rPr>
            <w:rStyle w:val="Hyperlink"/>
            <w:noProof/>
          </w:rPr>
          <w:t>A. List of Institutions</w:t>
        </w:r>
        <w:r w:rsidR="00783E47">
          <w:rPr>
            <w:noProof/>
            <w:webHidden/>
          </w:rPr>
          <w:tab/>
        </w:r>
        <w:r w:rsidR="00783E47">
          <w:rPr>
            <w:noProof/>
            <w:webHidden/>
          </w:rPr>
          <w:fldChar w:fldCharType="begin"/>
        </w:r>
        <w:r w:rsidR="00783E47">
          <w:rPr>
            <w:noProof/>
            <w:webHidden/>
          </w:rPr>
          <w:instrText xml:space="preserve"> PAGEREF _Toc495021582 \h </w:instrText>
        </w:r>
        <w:r w:rsidR="00783E47">
          <w:rPr>
            <w:noProof/>
            <w:webHidden/>
          </w:rPr>
        </w:r>
        <w:r w:rsidR="00783E47">
          <w:rPr>
            <w:noProof/>
            <w:webHidden/>
          </w:rPr>
          <w:fldChar w:fldCharType="separate"/>
        </w:r>
        <w:r w:rsidR="00431ED3">
          <w:rPr>
            <w:noProof/>
            <w:webHidden/>
          </w:rPr>
          <w:t>8</w:t>
        </w:r>
        <w:r w:rsidR="00783E47">
          <w:rPr>
            <w:noProof/>
            <w:webHidden/>
          </w:rPr>
          <w:fldChar w:fldCharType="end"/>
        </w:r>
      </w:hyperlink>
    </w:p>
    <w:p w14:paraId="46279B25" w14:textId="77777777" w:rsidR="00783E47" w:rsidRDefault="00860247">
      <w:pPr>
        <w:pStyle w:val="TOC2"/>
        <w:tabs>
          <w:tab w:val="right" w:leader="dot" w:pos="9350"/>
        </w:tabs>
        <w:rPr>
          <w:smallCaps w:val="0"/>
          <w:noProof/>
          <w:sz w:val="22"/>
          <w:szCs w:val="22"/>
        </w:rPr>
      </w:pPr>
      <w:hyperlink w:anchor="_Toc495021583" w:history="1">
        <w:r w:rsidR="00783E47" w:rsidRPr="007566CC">
          <w:rPr>
            <w:rStyle w:val="Hyperlink"/>
            <w:noProof/>
          </w:rPr>
          <w:t>B. Creating a new institution</w:t>
        </w:r>
        <w:r w:rsidR="00783E47">
          <w:rPr>
            <w:noProof/>
            <w:webHidden/>
          </w:rPr>
          <w:tab/>
        </w:r>
        <w:r w:rsidR="00783E47">
          <w:rPr>
            <w:noProof/>
            <w:webHidden/>
          </w:rPr>
          <w:fldChar w:fldCharType="begin"/>
        </w:r>
        <w:r w:rsidR="00783E47">
          <w:rPr>
            <w:noProof/>
            <w:webHidden/>
          </w:rPr>
          <w:instrText xml:space="preserve"> PAGEREF _Toc495021583 \h </w:instrText>
        </w:r>
        <w:r w:rsidR="00783E47">
          <w:rPr>
            <w:noProof/>
            <w:webHidden/>
          </w:rPr>
        </w:r>
        <w:r w:rsidR="00783E47">
          <w:rPr>
            <w:noProof/>
            <w:webHidden/>
          </w:rPr>
          <w:fldChar w:fldCharType="separate"/>
        </w:r>
        <w:r w:rsidR="00431ED3">
          <w:rPr>
            <w:noProof/>
            <w:webHidden/>
          </w:rPr>
          <w:t>8</w:t>
        </w:r>
        <w:r w:rsidR="00783E47">
          <w:rPr>
            <w:noProof/>
            <w:webHidden/>
          </w:rPr>
          <w:fldChar w:fldCharType="end"/>
        </w:r>
      </w:hyperlink>
    </w:p>
    <w:p w14:paraId="7877A3CB" w14:textId="77777777" w:rsidR="00783E47" w:rsidRDefault="00860247">
      <w:pPr>
        <w:pStyle w:val="TOC2"/>
        <w:tabs>
          <w:tab w:val="right" w:leader="dot" w:pos="9350"/>
        </w:tabs>
        <w:rPr>
          <w:smallCaps w:val="0"/>
          <w:noProof/>
          <w:sz w:val="22"/>
          <w:szCs w:val="22"/>
        </w:rPr>
      </w:pPr>
      <w:hyperlink w:anchor="_Toc495021584" w:history="1">
        <w:r w:rsidR="00783E47" w:rsidRPr="007566CC">
          <w:rPr>
            <w:rStyle w:val="Hyperlink"/>
            <w:noProof/>
          </w:rPr>
          <w:t>C. Request to join an institution</w:t>
        </w:r>
        <w:r w:rsidR="00783E47">
          <w:rPr>
            <w:noProof/>
            <w:webHidden/>
          </w:rPr>
          <w:tab/>
        </w:r>
        <w:r w:rsidR="00783E47">
          <w:rPr>
            <w:noProof/>
            <w:webHidden/>
          </w:rPr>
          <w:fldChar w:fldCharType="begin"/>
        </w:r>
        <w:r w:rsidR="00783E47">
          <w:rPr>
            <w:noProof/>
            <w:webHidden/>
          </w:rPr>
          <w:instrText xml:space="preserve"> PAGEREF _Toc495021584 \h </w:instrText>
        </w:r>
        <w:r w:rsidR="00783E47">
          <w:rPr>
            <w:noProof/>
            <w:webHidden/>
          </w:rPr>
        </w:r>
        <w:r w:rsidR="00783E47">
          <w:rPr>
            <w:noProof/>
            <w:webHidden/>
          </w:rPr>
          <w:fldChar w:fldCharType="separate"/>
        </w:r>
        <w:r w:rsidR="00431ED3">
          <w:rPr>
            <w:noProof/>
            <w:webHidden/>
          </w:rPr>
          <w:t>8</w:t>
        </w:r>
        <w:r w:rsidR="00783E47">
          <w:rPr>
            <w:noProof/>
            <w:webHidden/>
          </w:rPr>
          <w:fldChar w:fldCharType="end"/>
        </w:r>
      </w:hyperlink>
    </w:p>
    <w:p w14:paraId="20D39C48" w14:textId="77777777" w:rsidR="00783E47" w:rsidRDefault="00860247">
      <w:pPr>
        <w:pStyle w:val="TOC2"/>
        <w:tabs>
          <w:tab w:val="right" w:leader="dot" w:pos="9350"/>
        </w:tabs>
        <w:rPr>
          <w:smallCaps w:val="0"/>
          <w:noProof/>
          <w:sz w:val="22"/>
          <w:szCs w:val="22"/>
        </w:rPr>
      </w:pPr>
      <w:hyperlink w:anchor="_Toc495021585" w:history="1">
        <w:r w:rsidR="00783E47" w:rsidRPr="007566CC">
          <w:rPr>
            <w:rStyle w:val="Hyperlink"/>
            <w:noProof/>
          </w:rPr>
          <w:t>D. Institution management</w:t>
        </w:r>
        <w:r w:rsidR="00783E47">
          <w:rPr>
            <w:noProof/>
            <w:webHidden/>
          </w:rPr>
          <w:tab/>
        </w:r>
        <w:r w:rsidR="00783E47">
          <w:rPr>
            <w:noProof/>
            <w:webHidden/>
          </w:rPr>
          <w:fldChar w:fldCharType="begin"/>
        </w:r>
        <w:r w:rsidR="00783E47">
          <w:rPr>
            <w:noProof/>
            <w:webHidden/>
          </w:rPr>
          <w:instrText xml:space="preserve"> PAGEREF _Toc495021585 \h </w:instrText>
        </w:r>
        <w:r w:rsidR="00783E47">
          <w:rPr>
            <w:noProof/>
            <w:webHidden/>
          </w:rPr>
        </w:r>
        <w:r w:rsidR="00783E47">
          <w:rPr>
            <w:noProof/>
            <w:webHidden/>
          </w:rPr>
          <w:fldChar w:fldCharType="separate"/>
        </w:r>
        <w:r w:rsidR="00431ED3">
          <w:rPr>
            <w:noProof/>
            <w:webHidden/>
          </w:rPr>
          <w:t>8</w:t>
        </w:r>
        <w:r w:rsidR="00783E47">
          <w:rPr>
            <w:noProof/>
            <w:webHidden/>
          </w:rPr>
          <w:fldChar w:fldCharType="end"/>
        </w:r>
      </w:hyperlink>
    </w:p>
    <w:p w14:paraId="711F419B" w14:textId="77777777" w:rsidR="00783E47" w:rsidRDefault="00860247">
      <w:pPr>
        <w:pStyle w:val="TOC1"/>
        <w:tabs>
          <w:tab w:val="right" w:leader="dot" w:pos="9350"/>
        </w:tabs>
        <w:rPr>
          <w:b w:val="0"/>
          <w:bCs w:val="0"/>
          <w:caps w:val="0"/>
          <w:noProof/>
          <w:sz w:val="22"/>
          <w:szCs w:val="22"/>
        </w:rPr>
      </w:pPr>
      <w:hyperlink w:anchor="_Toc495021586" w:history="1">
        <w:r w:rsidR="00783E47" w:rsidRPr="007566CC">
          <w:rPr>
            <w:rStyle w:val="Hyperlink"/>
            <w:noProof/>
            <w14:scene3d>
              <w14:camera w14:prst="orthographicFront"/>
              <w14:lightRig w14:rig="threePt" w14:dir="t">
                <w14:rot w14:lat="0" w14:lon="0" w14:rev="0"/>
              </w14:lightRig>
            </w14:scene3d>
          </w:rPr>
          <w:t>Part 4:</w:t>
        </w:r>
        <w:r w:rsidR="00783E47" w:rsidRPr="007566CC">
          <w:rPr>
            <w:rStyle w:val="Hyperlink"/>
            <w:noProof/>
          </w:rPr>
          <w:t xml:space="preserve"> Adding a new WMS image source</w:t>
        </w:r>
        <w:r w:rsidR="00783E47">
          <w:rPr>
            <w:noProof/>
            <w:webHidden/>
          </w:rPr>
          <w:tab/>
        </w:r>
        <w:r w:rsidR="00783E47">
          <w:rPr>
            <w:noProof/>
            <w:webHidden/>
          </w:rPr>
          <w:fldChar w:fldCharType="begin"/>
        </w:r>
        <w:r w:rsidR="00783E47">
          <w:rPr>
            <w:noProof/>
            <w:webHidden/>
          </w:rPr>
          <w:instrText xml:space="preserve"> PAGEREF _Toc495021586 \h </w:instrText>
        </w:r>
        <w:r w:rsidR="00783E47">
          <w:rPr>
            <w:noProof/>
            <w:webHidden/>
          </w:rPr>
        </w:r>
        <w:r w:rsidR="00783E47">
          <w:rPr>
            <w:noProof/>
            <w:webHidden/>
          </w:rPr>
          <w:fldChar w:fldCharType="separate"/>
        </w:r>
        <w:r w:rsidR="00431ED3">
          <w:rPr>
            <w:noProof/>
            <w:webHidden/>
          </w:rPr>
          <w:t>9</w:t>
        </w:r>
        <w:r w:rsidR="00783E47">
          <w:rPr>
            <w:noProof/>
            <w:webHidden/>
          </w:rPr>
          <w:fldChar w:fldCharType="end"/>
        </w:r>
      </w:hyperlink>
    </w:p>
    <w:p w14:paraId="5724D423" w14:textId="77777777" w:rsidR="00783E47" w:rsidRDefault="00860247">
      <w:pPr>
        <w:pStyle w:val="TOC2"/>
        <w:tabs>
          <w:tab w:val="right" w:leader="dot" w:pos="9350"/>
        </w:tabs>
        <w:rPr>
          <w:smallCaps w:val="0"/>
          <w:noProof/>
          <w:sz w:val="22"/>
          <w:szCs w:val="22"/>
        </w:rPr>
      </w:pPr>
      <w:hyperlink w:anchor="_Toc495021587" w:history="1">
        <w:r w:rsidR="00783E47" w:rsidRPr="007566CC">
          <w:rPr>
            <w:rStyle w:val="Hyperlink"/>
            <w:noProof/>
          </w:rPr>
          <w:t>A. Set up a WMS or WMTS feed</w:t>
        </w:r>
        <w:r w:rsidR="00783E47">
          <w:rPr>
            <w:noProof/>
            <w:webHidden/>
          </w:rPr>
          <w:tab/>
        </w:r>
        <w:r w:rsidR="00783E47">
          <w:rPr>
            <w:noProof/>
            <w:webHidden/>
          </w:rPr>
          <w:fldChar w:fldCharType="begin"/>
        </w:r>
        <w:r w:rsidR="00783E47">
          <w:rPr>
            <w:noProof/>
            <w:webHidden/>
          </w:rPr>
          <w:instrText xml:space="preserve"> PAGEREF _Toc495021587 \h </w:instrText>
        </w:r>
        <w:r w:rsidR="00783E47">
          <w:rPr>
            <w:noProof/>
            <w:webHidden/>
          </w:rPr>
        </w:r>
        <w:r w:rsidR="00783E47">
          <w:rPr>
            <w:noProof/>
            <w:webHidden/>
          </w:rPr>
          <w:fldChar w:fldCharType="separate"/>
        </w:r>
        <w:r w:rsidR="00431ED3">
          <w:rPr>
            <w:noProof/>
            <w:webHidden/>
          </w:rPr>
          <w:t>9</w:t>
        </w:r>
        <w:r w:rsidR="00783E47">
          <w:rPr>
            <w:noProof/>
            <w:webHidden/>
          </w:rPr>
          <w:fldChar w:fldCharType="end"/>
        </w:r>
      </w:hyperlink>
    </w:p>
    <w:p w14:paraId="3AEB343B" w14:textId="77777777" w:rsidR="00783E47" w:rsidRDefault="00860247">
      <w:pPr>
        <w:pStyle w:val="TOC2"/>
        <w:tabs>
          <w:tab w:val="right" w:leader="dot" w:pos="9350"/>
        </w:tabs>
        <w:rPr>
          <w:smallCaps w:val="0"/>
          <w:noProof/>
          <w:sz w:val="22"/>
          <w:szCs w:val="22"/>
        </w:rPr>
      </w:pPr>
      <w:hyperlink w:anchor="_Toc495021588" w:history="1">
        <w:r w:rsidR="00783E47" w:rsidRPr="007566CC">
          <w:rPr>
            <w:rStyle w:val="Hyperlink"/>
            <w:noProof/>
          </w:rPr>
          <w:t>B. Adding two different years of available imagery</w:t>
        </w:r>
        <w:r w:rsidR="00783E47">
          <w:rPr>
            <w:noProof/>
            <w:webHidden/>
          </w:rPr>
          <w:tab/>
        </w:r>
        <w:r w:rsidR="00783E47">
          <w:rPr>
            <w:noProof/>
            <w:webHidden/>
          </w:rPr>
          <w:fldChar w:fldCharType="begin"/>
        </w:r>
        <w:r w:rsidR="00783E47">
          <w:rPr>
            <w:noProof/>
            <w:webHidden/>
          </w:rPr>
          <w:instrText xml:space="preserve"> PAGEREF _Toc495021588 \h </w:instrText>
        </w:r>
        <w:r w:rsidR="00783E47">
          <w:rPr>
            <w:noProof/>
            <w:webHidden/>
          </w:rPr>
        </w:r>
        <w:r w:rsidR="00783E47">
          <w:rPr>
            <w:noProof/>
            <w:webHidden/>
          </w:rPr>
          <w:fldChar w:fldCharType="separate"/>
        </w:r>
        <w:r w:rsidR="00431ED3">
          <w:rPr>
            <w:noProof/>
            <w:webHidden/>
          </w:rPr>
          <w:t>9</w:t>
        </w:r>
        <w:r w:rsidR="00783E47">
          <w:rPr>
            <w:noProof/>
            <w:webHidden/>
          </w:rPr>
          <w:fldChar w:fldCharType="end"/>
        </w:r>
      </w:hyperlink>
    </w:p>
    <w:p w14:paraId="6C3F9C63" w14:textId="77777777" w:rsidR="00783E47" w:rsidRDefault="00860247">
      <w:pPr>
        <w:pStyle w:val="TOC1"/>
        <w:tabs>
          <w:tab w:val="right" w:leader="dot" w:pos="9350"/>
        </w:tabs>
        <w:rPr>
          <w:b w:val="0"/>
          <w:bCs w:val="0"/>
          <w:caps w:val="0"/>
          <w:noProof/>
          <w:sz w:val="22"/>
          <w:szCs w:val="22"/>
        </w:rPr>
      </w:pPr>
      <w:hyperlink w:anchor="_Toc495021589" w:history="1">
        <w:r w:rsidR="00783E47" w:rsidRPr="007566CC">
          <w:rPr>
            <w:rStyle w:val="Hyperlink"/>
            <w:noProof/>
            <w14:scene3d>
              <w14:camera w14:prst="orthographicFront"/>
              <w14:lightRig w14:rig="threePt" w14:dir="t">
                <w14:rot w14:lat="0" w14:lon="0" w14:rev="0"/>
              </w14:lightRig>
            </w14:scene3d>
          </w:rPr>
          <w:t>Part 5:</w:t>
        </w:r>
        <w:r w:rsidR="00783E47" w:rsidRPr="007566CC">
          <w:rPr>
            <w:rStyle w:val="Hyperlink"/>
            <w:noProof/>
          </w:rPr>
          <w:t xml:space="preserve"> Project Setup and Management</w:t>
        </w:r>
        <w:r w:rsidR="00783E47">
          <w:rPr>
            <w:noProof/>
            <w:webHidden/>
          </w:rPr>
          <w:tab/>
        </w:r>
        <w:r w:rsidR="00783E47">
          <w:rPr>
            <w:noProof/>
            <w:webHidden/>
          </w:rPr>
          <w:fldChar w:fldCharType="begin"/>
        </w:r>
        <w:r w:rsidR="00783E47">
          <w:rPr>
            <w:noProof/>
            <w:webHidden/>
          </w:rPr>
          <w:instrText xml:space="preserve"> PAGEREF _Toc495021589 \h </w:instrText>
        </w:r>
        <w:r w:rsidR="00783E47">
          <w:rPr>
            <w:noProof/>
            <w:webHidden/>
          </w:rPr>
        </w:r>
        <w:r w:rsidR="00783E47">
          <w:rPr>
            <w:noProof/>
            <w:webHidden/>
          </w:rPr>
          <w:fldChar w:fldCharType="separate"/>
        </w:r>
        <w:r w:rsidR="00431ED3">
          <w:rPr>
            <w:noProof/>
            <w:webHidden/>
          </w:rPr>
          <w:t>11</w:t>
        </w:r>
        <w:r w:rsidR="00783E47">
          <w:rPr>
            <w:noProof/>
            <w:webHidden/>
          </w:rPr>
          <w:fldChar w:fldCharType="end"/>
        </w:r>
      </w:hyperlink>
    </w:p>
    <w:p w14:paraId="5F5F83D0" w14:textId="77777777" w:rsidR="00783E47" w:rsidRDefault="00860247">
      <w:pPr>
        <w:pStyle w:val="TOC2"/>
        <w:tabs>
          <w:tab w:val="right" w:leader="dot" w:pos="9350"/>
        </w:tabs>
        <w:rPr>
          <w:smallCaps w:val="0"/>
          <w:noProof/>
          <w:sz w:val="22"/>
          <w:szCs w:val="22"/>
        </w:rPr>
      </w:pPr>
      <w:hyperlink w:anchor="_Toc495021590" w:history="1">
        <w:r w:rsidR="00783E47" w:rsidRPr="007566CC">
          <w:rPr>
            <w:rStyle w:val="Hyperlink"/>
            <w:noProof/>
          </w:rPr>
          <w:t>A. Project setup page</w:t>
        </w:r>
        <w:r w:rsidR="00783E47">
          <w:rPr>
            <w:noProof/>
            <w:webHidden/>
          </w:rPr>
          <w:tab/>
        </w:r>
        <w:r w:rsidR="00783E47">
          <w:rPr>
            <w:noProof/>
            <w:webHidden/>
          </w:rPr>
          <w:fldChar w:fldCharType="begin"/>
        </w:r>
        <w:r w:rsidR="00783E47">
          <w:rPr>
            <w:noProof/>
            <w:webHidden/>
          </w:rPr>
          <w:instrText xml:space="preserve"> PAGEREF _Toc495021590 \h </w:instrText>
        </w:r>
        <w:r w:rsidR="00783E47">
          <w:rPr>
            <w:noProof/>
            <w:webHidden/>
          </w:rPr>
        </w:r>
        <w:r w:rsidR="00783E47">
          <w:rPr>
            <w:noProof/>
            <w:webHidden/>
          </w:rPr>
          <w:fldChar w:fldCharType="separate"/>
        </w:r>
        <w:r w:rsidR="00431ED3">
          <w:rPr>
            <w:noProof/>
            <w:webHidden/>
          </w:rPr>
          <w:t>11</w:t>
        </w:r>
        <w:r w:rsidR="00783E47">
          <w:rPr>
            <w:noProof/>
            <w:webHidden/>
          </w:rPr>
          <w:fldChar w:fldCharType="end"/>
        </w:r>
      </w:hyperlink>
    </w:p>
    <w:p w14:paraId="6E50BA85" w14:textId="77777777" w:rsidR="00783E47" w:rsidRDefault="00860247">
      <w:pPr>
        <w:pStyle w:val="TOC2"/>
        <w:tabs>
          <w:tab w:val="right" w:leader="dot" w:pos="9350"/>
        </w:tabs>
        <w:rPr>
          <w:smallCaps w:val="0"/>
          <w:noProof/>
          <w:sz w:val="22"/>
          <w:szCs w:val="22"/>
        </w:rPr>
      </w:pPr>
      <w:hyperlink w:anchor="_Toc495021591" w:history="1">
        <w:r w:rsidR="00783E47" w:rsidRPr="007566CC">
          <w:rPr>
            <w:rStyle w:val="Hyperlink"/>
            <w:noProof/>
          </w:rPr>
          <w:t>B. Create a new project</w:t>
        </w:r>
        <w:r w:rsidR="00783E47">
          <w:rPr>
            <w:noProof/>
            <w:webHidden/>
          </w:rPr>
          <w:tab/>
        </w:r>
        <w:r w:rsidR="00783E47">
          <w:rPr>
            <w:noProof/>
            <w:webHidden/>
          </w:rPr>
          <w:fldChar w:fldCharType="begin"/>
        </w:r>
        <w:r w:rsidR="00783E47">
          <w:rPr>
            <w:noProof/>
            <w:webHidden/>
          </w:rPr>
          <w:instrText xml:space="preserve"> PAGEREF _Toc495021591 \h </w:instrText>
        </w:r>
        <w:r w:rsidR="00783E47">
          <w:rPr>
            <w:noProof/>
            <w:webHidden/>
          </w:rPr>
        </w:r>
        <w:r w:rsidR="00783E47">
          <w:rPr>
            <w:noProof/>
            <w:webHidden/>
          </w:rPr>
          <w:fldChar w:fldCharType="separate"/>
        </w:r>
        <w:r w:rsidR="00431ED3">
          <w:rPr>
            <w:noProof/>
            <w:webHidden/>
          </w:rPr>
          <w:t>11</w:t>
        </w:r>
        <w:r w:rsidR="00783E47">
          <w:rPr>
            <w:noProof/>
            <w:webHidden/>
          </w:rPr>
          <w:fldChar w:fldCharType="end"/>
        </w:r>
      </w:hyperlink>
    </w:p>
    <w:p w14:paraId="2A10791A" w14:textId="77777777" w:rsidR="00783E47" w:rsidRDefault="00860247">
      <w:pPr>
        <w:pStyle w:val="TOC2"/>
        <w:tabs>
          <w:tab w:val="right" w:leader="dot" w:pos="9350"/>
        </w:tabs>
        <w:rPr>
          <w:smallCaps w:val="0"/>
          <w:noProof/>
          <w:sz w:val="22"/>
          <w:szCs w:val="22"/>
        </w:rPr>
      </w:pPr>
      <w:hyperlink w:anchor="_Toc495021592" w:history="1">
        <w:r w:rsidR="00783E47" w:rsidRPr="007566CC">
          <w:rPr>
            <w:rStyle w:val="Hyperlink"/>
            <w:noProof/>
          </w:rPr>
          <w:t>C. Setting project area</w:t>
        </w:r>
        <w:r w:rsidR="00783E47">
          <w:rPr>
            <w:noProof/>
            <w:webHidden/>
          </w:rPr>
          <w:tab/>
        </w:r>
        <w:r w:rsidR="00783E47">
          <w:rPr>
            <w:noProof/>
            <w:webHidden/>
          </w:rPr>
          <w:fldChar w:fldCharType="begin"/>
        </w:r>
        <w:r w:rsidR="00783E47">
          <w:rPr>
            <w:noProof/>
            <w:webHidden/>
          </w:rPr>
          <w:instrText xml:space="preserve"> PAGEREF _Toc495021592 \h </w:instrText>
        </w:r>
        <w:r w:rsidR="00783E47">
          <w:rPr>
            <w:noProof/>
            <w:webHidden/>
          </w:rPr>
        </w:r>
        <w:r w:rsidR="00783E47">
          <w:rPr>
            <w:noProof/>
            <w:webHidden/>
          </w:rPr>
          <w:fldChar w:fldCharType="separate"/>
        </w:r>
        <w:r w:rsidR="00431ED3">
          <w:rPr>
            <w:noProof/>
            <w:webHidden/>
          </w:rPr>
          <w:t>11</w:t>
        </w:r>
        <w:r w:rsidR="00783E47">
          <w:rPr>
            <w:noProof/>
            <w:webHidden/>
          </w:rPr>
          <w:fldChar w:fldCharType="end"/>
        </w:r>
      </w:hyperlink>
    </w:p>
    <w:p w14:paraId="5502ACCA" w14:textId="77777777" w:rsidR="00783E47" w:rsidRDefault="00860247">
      <w:pPr>
        <w:pStyle w:val="TOC2"/>
        <w:tabs>
          <w:tab w:val="right" w:leader="dot" w:pos="9350"/>
        </w:tabs>
        <w:rPr>
          <w:smallCaps w:val="0"/>
          <w:noProof/>
          <w:sz w:val="22"/>
          <w:szCs w:val="22"/>
        </w:rPr>
      </w:pPr>
      <w:hyperlink w:anchor="_Toc495021593" w:history="1">
        <w:r w:rsidR="00783E47" w:rsidRPr="007566CC">
          <w:rPr>
            <w:rStyle w:val="Hyperlink"/>
            <w:noProof/>
          </w:rPr>
          <w:t>D. Specifying available imagery feed</w:t>
        </w:r>
        <w:r w:rsidR="00783E47">
          <w:rPr>
            <w:noProof/>
            <w:webHidden/>
          </w:rPr>
          <w:tab/>
        </w:r>
        <w:r w:rsidR="00783E47">
          <w:rPr>
            <w:noProof/>
            <w:webHidden/>
          </w:rPr>
          <w:fldChar w:fldCharType="begin"/>
        </w:r>
        <w:r w:rsidR="00783E47">
          <w:rPr>
            <w:noProof/>
            <w:webHidden/>
          </w:rPr>
          <w:instrText xml:space="preserve"> PAGEREF _Toc495021593 \h </w:instrText>
        </w:r>
        <w:r w:rsidR="00783E47">
          <w:rPr>
            <w:noProof/>
            <w:webHidden/>
          </w:rPr>
        </w:r>
        <w:r w:rsidR="00783E47">
          <w:rPr>
            <w:noProof/>
            <w:webHidden/>
          </w:rPr>
          <w:fldChar w:fldCharType="separate"/>
        </w:r>
        <w:r w:rsidR="00431ED3">
          <w:rPr>
            <w:noProof/>
            <w:webHidden/>
          </w:rPr>
          <w:t>11</w:t>
        </w:r>
        <w:r w:rsidR="00783E47">
          <w:rPr>
            <w:noProof/>
            <w:webHidden/>
          </w:rPr>
          <w:fldChar w:fldCharType="end"/>
        </w:r>
      </w:hyperlink>
    </w:p>
    <w:p w14:paraId="62ABB31F" w14:textId="77777777" w:rsidR="00783E47" w:rsidRDefault="00860247">
      <w:pPr>
        <w:pStyle w:val="TOC2"/>
        <w:tabs>
          <w:tab w:val="right" w:leader="dot" w:pos="9350"/>
        </w:tabs>
        <w:rPr>
          <w:smallCaps w:val="0"/>
          <w:noProof/>
          <w:sz w:val="22"/>
          <w:szCs w:val="22"/>
        </w:rPr>
      </w:pPr>
      <w:hyperlink w:anchor="_Toc495021594" w:history="1">
        <w:r w:rsidR="00783E47" w:rsidRPr="007566CC">
          <w:rPr>
            <w:rStyle w:val="Hyperlink"/>
            <w:noProof/>
          </w:rPr>
          <w:t>E. Two date imagery to assess landscape changes</w:t>
        </w:r>
        <w:r w:rsidR="00783E47">
          <w:rPr>
            <w:noProof/>
            <w:webHidden/>
          </w:rPr>
          <w:tab/>
        </w:r>
        <w:r w:rsidR="00783E47">
          <w:rPr>
            <w:noProof/>
            <w:webHidden/>
          </w:rPr>
          <w:fldChar w:fldCharType="begin"/>
        </w:r>
        <w:r w:rsidR="00783E47">
          <w:rPr>
            <w:noProof/>
            <w:webHidden/>
          </w:rPr>
          <w:instrText xml:space="preserve"> PAGEREF _Toc495021594 \h </w:instrText>
        </w:r>
        <w:r w:rsidR="00783E47">
          <w:rPr>
            <w:noProof/>
            <w:webHidden/>
          </w:rPr>
        </w:r>
        <w:r w:rsidR="00783E47">
          <w:rPr>
            <w:noProof/>
            <w:webHidden/>
          </w:rPr>
          <w:fldChar w:fldCharType="separate"/>
        </w:r>
        <w:r w:rsidR="00431ED3">
          <w:rPr>
            <w:noProof/>
            <w:webHidden/>
          </w:rPr>
          <w:t>12</w:t>
        </w:r>
        <w:r w:rsidR="00783E47">
          <w:rPr>
            <w:noProof/>
            <w:webHidden/>
          </w:rPr>
          <w:fldChar w:fldCharType="end"/>
        </w:r>
      </w:hyperlink>
    </w:p>
    <w:p w14:paraId="7003A21F" w14:textId="77777777" w:rsidR="00783E47" w:rsidRDefault="00860247">
      <w:pPr>
        <w:pStyle w:val="TOC2"/>
        <w:tabs>
          <w:tab w:val="right" w:leader="dot" w:pos="9350"/>
        </w:tabs>
        <w:rPr>
          <w:smallCaps w:val="0"/>
          <w:noProof/>
          <w:sz w:val="22"/>
          <w:szCs w:val="22"/>
        </w:rPr>
      </w:pPr>
      <w:hyperlink w:anchor="_Toc495021595" w:history="1">
        <w:r w:rsidR="00783E47" w:rsidRPr="007566CC">
          <w:rPr>
            <w:rStyle w:val="Hyperlink"/>
            <w:noProof/>
          </w:rPr>
          <w:t>F. Sample design set up</w:t>
        </w:r>
        <w:r w:rsidR="00783E47">
          <w:rPr>
            <w:noProof/>
            <w:webHidden/>
          </w:rPr>
          <w:tab/>
        </w:r>
        <w:r w:rsidR="00783E47">
          <w:rPr>
            <w:noProof/>
            <w:webHidden/>
          </w:rPr>
          <w:fldChar w:fldCharType="begin"/>
        </w:r>
        <w:r w:rsidR="00783E47">
          <w:rPr>
            <w:noProof/>
            <w:webHidden/>
          </w:rPr>
          <w:instrText xml:space="preserve"> PAGEREF _Toc495021595 \h </w:instrText>
        </w:r>
        <w:r w:rsidR="00783E47">
          <w:rPr>
            <w:noProof/>
            <w:webHidden/>
          </w:rPr>
        </w:r>
        <w:r w:rsidR="00783E47">
          <w:rPr>
            <w:noProof/>
            <w:webHidden/>
          </w:rPr>
          <w:fldChar w:fldCharType="separate"/>
        </w:r>
        <w:r w:rsidR="00431ED3">
          <w:rPr>
            <w:noProof/>
            <w:webHidden/>
          </w:rPr>
          <w:t>12</w:t>
        </w:r>
        <w:r w:rsidR="00783E47">
          <w:rPr>
            <w:noProof/>
            <w:webHidden/>
          </w:rPr>
          <w:fldChar w:fldCharType="end"/>
        </w:r>
      </w:hyperlink>
    </w:p>
    <w:p w14:paraId="566F74C0" w14:textId="77777777" w:rsidR="00783E47" w:rsidRDefault="00860247">
      <w:pPr>
        <w:pStyle w:val="TOC2"/>
        <w:tabs>
          <w:tab w:val="right" w:leader="dot" w:pos="9350"/>
        </w:tabs>
        <w:rPr>
          <w:smallCaps w:val="0"/>
          <w:noProof/>
          <w:sz w:val="22"/>
          <w:szCs w:val="22"/>
        </w:rPr>
      </w:pPr>
      <w:hyperlink w:anchor="_Toc495021596" w:history="1">
        <w:r w:rsidR="00783E47" w:rsidRPr="007566CC">
          <w:rPr>
            <w:rStyle w:val="Hyperlink"/>
            <w:noProof/>
          </w:rPr>
          <w:t>G. Designing plot attributes and labels</w:t>
        </w:r>
        <w:r w:rsidR="00783E47">
          <w:rPr>
            <w:noProof/>
            <w:webHidden/>
          </w:rPr>
          <w:tab/>
        </w:r>
        <w:r w:rsidR="00783E47">
          <w:rPr>
            <w:noProof/>
            <w:webHidden/>
          </w:rPr>
          <w:fldChar w:fldCharType="begin"/>
        </w:r>
        <w:r w:rsidR="00783E47">
          <w:rPr>
            <w:noProof/>
            <w:webHidden/>
          </w:rPr>
          <w:instrText xml:space="preserve"> PAGEREF _Toc495021596 \h </w:instrText>
        </w:r>
        <w:r w:rsidR="00783E47">
          <w:rPr>
            <w:noProof/>
            <w:webHidden/>
          </w:rPr>
        </w:r>
        <w:r w:rsidR="00783E47">
          <w:rPr>
            <w:noProof/>
            <w:webHidden/>
          </w:rPr>
          <w:fldChar w:fldCharType="separate"/>
        </w:r>
        <w:r w:rsidR="00431ED3">
          <w:rPr>
            <w:noProof/>
            <w:webHidden/>
          </w:rPr>
          <w:t>12</w:t>
        </w:r>
        <w:r w:rsidR="00783E47">
          <w:rPr>
            <w:noProof/>
            <w:webHidden/>
          </w:rPr>
          <w:fldChar w:fldCharType="end"/>
        </w:r>
      </w:hyperlink>
    </w:p>
    <w:p w14:paraId="0CDEBC66" w14:textId="77777777" w:rsidR="00783E47" w:rsidRDefault="00860247">
      <w:pPr>
        <w:pStyle w:val="TOC2"/>
        <w:tabs>
          <w:tab w:val="right" w:leader="dot" w:pos="9350"/>
        </w:tabs>
        <w:rPr>
          <w:smallCaps w:val="0"/>
          <w:noProof/>
          <w:sz w:val="22"/>
          <w:szCs w:val="22"/>
        </w:rPr>
      </w:pPr>
      <w:hyperlink w:anchor="_Toc495021597" w:history="1">
        <w:r w:rsidR="00783E47" w:rsidRPr="007566CC">
          <w:rPr>
            <w:rStyle w:val="Hyperlink"/>
            <w:noProof/>
          </w:rPr>
          <w:t>H. Create the project</w:t>
        </w:r>
        <w:r w:rsidR="00783E47">
          <w:rPr>
            <w:noProof/>
            <w:webHidden/>
          </w:rPr>
          <w:tab/>
        </w:r>
        <w:r w:rsidR="00783E47">
          <w:rPr>
            <w:noProof/>
            <w:webHidden/>
          </w:rPr>
          <w:fldChar w:fldCharType="begin"/>
        </w:r>
        <w:r w:rsidR="00783E47">
          <w:rPr>
            <w:noProof/>
            <w:webHidden/>
          </w:rPr>
          <w:instrText xml:space="preserve"> PAGEREF _Toc495021597 \h </w:instrText>
        </w:r>
        <w:r w:rsidR="00783E47">
          <w:rPr>
            <w:noProof/>
            <w:webHidden/>
          </w:rPr>
        </w:r>
        <w:r w:rsidR="00783E47">
          <w:rPr>
            <w:noProof/>
            <w:webHidden/>
          </w:rPr>
          <w:fldChar w:fldCharType="separate"/>
        </w:r>
        <w:r w:rsidR="00431ED3">
          <w:rPr>
            <w:noProof/>
            <w:webHidden/>
          </w:rPr>
          <w:t>13</w:t>
        </w:r>
        <w:r w:rsidR="00783E47">
          <w:rPr>
            <w:noProof/>
            <w:webHidden/>
          </w:rPr>
          <w:fldChar w:fldCharType="end"/>
        </w:r>
      </w:hyperlink>
    </w:p>
    <w:p w14:paraId="57EE55F1" w14:textId="77777777" w:rsidR="00783E47" w:rsidRDefault="00860247">
      <w:pPr>
        <w:pStyle w:val="TOC2"/>
        <w:tabs>
          <w:tab w:val="right" w:leader="dot" w:pos="9350"/>
        </w:tabs>
        <w:rPr>
          <w:smallCaps w:val="0"/>
          <w:noProof/>
          <w:sz w:val="22"/>
          <w:szCs w:val="22"/>
        </w:rPr>
      </w:pPr>
      <w:hyperlink w:anchor="_Toc495021598" w:history="1">
        <w:r w:rsidR="00783E47" w:rsidRPr="007566CC">
          <w:rPr>
            <w:rStyle w:val="Hyperlink"/>
            <w:noProof/>
          </w:rPr>
          <w:t>I. Geo-Dash: create a Google Earth Engine widget</w:t>
        </w:r>
        <w:r w:rsidR="00783E47">
          <w:rPr>
            <w:noProof/>
            <w:webHidden/>
          </w:rPr>
          <w:tab/>
        </w:r>
        <w:r w:rsidR="00783E47">
          <w:rPr>
            <w:noProof/>
            <w:webHidden/>
          </w:rPr>
          <w:fldChar w:fldCharType="begin"/>
        </w:r>
        <w:r w:rsidR="00783E47">
          <w:rPr>
            <w:noProof/>
            <w:webHidden/>
          </w:rPr>
          <w:instrText xml:space="preserve"> PAGEREF _Toc495021598 \h </w:instrText>
        </w:r>
        <w:r w:rsidR="00783E47">
          <w:rPr>
            <w:noProof/>
            <w:webHidden/>
          </w:rPr>
        </w:r>
        <w:r w:rsidR="00783E47">
          <w:rPr>
            <w:noProof/>
            <w:webHidden/>
          </w:rPr>
          <w:fldChar w:fldCharType="separate"/>
        </w:r>
        <w:r w:rsidR="00431ED3">
          <w:rPr>
            <w:noProof/>
            <w:webHidden/>
          </w:rPr>
          <w:t>14</w:t>
        </w:r>
        <w:r w:rsidR="00783E47">
          <w:rPr>
            <w:noProof/>
            <w:webHidden/>
          </w:rPr>
          <w:fldChar w:fldCharType="end"/>
        </w:r>
      </w:hyperlink>
    </w:p>
    <w:p w14:paraId="6D63E3ED" w14:textId="77777777" w:rsidR="00783E47" w:rsidRDefault="00860247">
      <w:pPr>
        <w:pStyle w:val="TOC2"/>
        <w:tabs>
          <w:tab w:val="right" w:leader="dot" w:pos="9350"/>
        </w:tabs>
        <w:rPr>
          <w:smallCaps w:val="0"/>
          <w:noProof/>
          <w:sz w:val="22"/>
          <w:szCs w:val="22"/>
        </w:rPr>
      </w:pPr>
      <w:hyperlink w:anchor="_Toc495021599" w:history="1">
        <w:r w:rsidR="00783E47" w:rsidRPr="007566CC">
          <w:rPr>
            <w:rStyle w:val="Hyperlink"/>
            <w:noProof/>
          </w:rPr>
          <w:t>B. Project statistics</w:t>
        </w:r>
        <w:r w:rsidR="00783E47">
          <w:rPr>
            <w:noProof/>
            <w:webHidden/>
          </w:rPr>
          <w:tab/>
        </w:r>
        <w:r w:rsidR="00783E47">
          <w:rPr>
            <w:noProof/>
            <w:webHidden/>
          </w:rPr>
          <w:fldChar w:fldCharType="begin"/>
        </w:r>
        <w:r w:rsidR="00783E47">
          <w:rPr>
            <w:noProof/>
            <w:webHidden/>
          </w:rPr>
          <w:instrText xml:space="preserve"> PAGEREF _Toc495021599 \h </w:instrText>
        </w:r>
        <w:r w:rsidR="00783E47">
          <w:rPr>
            <w:noProof/>
            <w:webHidden/>
          </w:rPr>
        </w:r>
        <w:r w:rsidR="00783E47">
          <w:rPr>
            <w:noProof/>
            <w:webHidden/>
          </w:rPr>
          <w:fldChar w:fldCharType="separate"/>
        </w:r>
        <w:r w:rsidR="00431ED3">
          <w:rPr>
            <w:noProof/>
            <w:webHidden/>
          </w:rPr>
          <w:t>17</w:t>
        </w:r>
        <w:r w:rsidR="00783E47">
          <w:rPr>
            <w:noProof/>
            <w:webHidden/>
          </w:rPr>
          <w:fldChar w:fldCharType="end"/>
        </w:r>
      </w:hyperlink>
    </w:p>
    <w:p w14:paraId="2C2BF216" w14:textId="77777777" w:rsidR="00783E47" w:rsidRDefault="00860247">
      <w:pPr>
        <w:pStyle w:val="TOC2"/>
        <w:tabs>
          <w:tab w:val="right" w:leader="dot" w:pos="9350"/>
        </w:tabs>
        <w:rPr>
          <w:smallCaps w:val="0"/>
          <w:noProof/>
          <w:sz w:val="22"/>
          <w:szCs w:val="22"/>
        </w:rPr>
      </w:pPr>
      <w:hyperlink w:anchor="_Toc495021600" w:history="1">
        <w:r w:rsidR="00783E47" w:rsidRPr="007566CC">
          <w:rPr>
            <w:rStyle w:val="Hyperlink"/>
            <w:noProof/>
          </w:rPr>
          <w:t>C. Download your data</w:t>
        </w:r>
        <w:r w:rsidR="00783E47">
          <w:rPr>
            <w:noProof/>
            <w:webHidden/>
          </w:rPr>
          <w:tab/>
        </w:r>
        <w:r w:rsidR="00783E47">
          <w:rPr>
            <w:noProof/>
            <w:webHidden/>
          </w:rPr>
          <w:fldChar w:fldCharType="begin"/>
        </w:r>
        <w:r w:rsidR="00783E47">
          <w:rPr>
            <w:noProof/>
            <w:webHidden/>
          </w:rPr>
          <w:instrText xml:space="preserve"> PAGEREF _Toc495021600 \h </w:instrText>
        </w:r>
        <w:r w:rsidR="00783E47">
          <w:rPr>
            <w:noProof/>
            <w:webHidden/>
          </w:rPr>
        </w:r>
        <w:r w:rsidR="00783E47">
          <w:rPr>
            <w:noProof/>
            <w:webHidden/>
          </w:rPr>
          <w:fldChar w:fldCharType="separate"/>
        </w:r>
        <w:r w:rsidR="00431ED3">
          <w:rPr>
            <w:noProof/>
            <w:webHidden/>
          </w:rPr>
          <w:t>17</w:t>
        </w:r>
        <w:r w:rsidR="00783E47">
          <w:rPr>
            <w:noProof/>
            <w:webHidden/>
          </w:rPr>
          <w:fldChar w:fldCharType="end"/>
        </w:r>
      </w:hyperlink>
    </w:p>
    <w:p w14:paraId="2CF2FA8E" w14:textId="77777777" w:rsidR="00783E47" w:rsidRDefault="00860247">
      <w:pPr>
        <w:pStyle w:val="TOC2"/>
        <w:tabs>
          <w:tab w:val="right" w:leader="dot" w:pos="9350"/>
        </w:tabs>
        <w:rPr>
          <w:smallCaps w:val="0"/>
          <w:noProof/>
          <w:sz w:val="22"/>
          <w:szCs w:val="22"/>
        </w:rPr>
      </w:pPr>
      <w:hyperlink w:anchor="_Toc495021601" w:history="1">
        <w:r w:rsidR="00783E47" w:rsidRPr="007566CC">
          <w:rPr>
            <w:rStyle w:val="Hyperlink"/>
            <w:noProof/>
          </w:rPr>
          <w:t>D. Add and manage users</w:t>
        </w:r>
        <w:r w:rsidR="00783E47">
          <w:rPr>
            <w:noProof/>
            <w:webHidden/>
          </w:rPr>
          <w:tab/>
        </w:r>
        <w:r w:rsidR="00783E47">
          <w:rPr>
            <w:noProof/>
            <w:webHidden/>
          </w:rPr>
          <w:fldChar w:fldCharType="begin"/>
        </w:r>
        <w:r w:rsidR="00783E47">
          <w:rPr>
            <w:noProof/>
            <w:webHidden/>
          </w:rPr>
          <w:instrText xml:space="preserve"> PAGEREF _Toc495021601 \h </w:instrText>
        </w:r>
        <w:r w:rsidR="00783E47">
          <w:rPr>
            <w:noProof/>
            <w:webHidden/>
          </w:rPr>
        </w:r>
        <w:r w:rsidR="00783E47">
          <w:rPr>
            <w:noProof/>
            <w:webHidden/>
          </w:rPr>
          <w:fldChar w:fldCharType="separate"/>
        </w:r>
        <w:r w:rsidR="00431ED3">
          <w:rPr>
            <w:noProof/>
            <w:webHidden/>
          </w:rPr>
          <w:t>18</w:t>
        </w:r>
        <w:r w:rsidR="00783E47">
          <w:rPr>
            <w:noProof/>
            <w:webHidden/>
          </w:rPr>
          <w:fldChar w:fldCharType="end"/>
        </w:r>
      </w:hyperlink>
    </w:p>
    <w:p w14:paraId="0082D4C9" w14:textId="77777777" w:rsidR="00783E47" w:rsidRDefault="00860247">
      <w:pPr>
        <w:pStyle w:val="TOC2"/>
        <w:tabs>
          <w:tab w:val="right" w:leader="dot" w:pos="9350"/>
        </w:tabs>
        <w:rPr>
          <w:smallCaps w:val="0"/>
          <w:noProof/>
          <w:sz w:val="22"/>
          <w:szCs w:val="22"/>
        </w:rPr>
      </w:pPr>
      <w:hyperlink w:anchor="_Toc495021602" w:history="1">
        <w:r w:rsidR="00783E47" w:rsidRPr="007566CC">
          <w:rPr>
            <w:rStyle w:val="Hyperlink"/>
            <w:noProof/>
          </w:rPr>
          <w:t>E. Validation set construction</w:t>
        </w:r>
        <w:r w:rsidR="00783E47">
          <w:rPr>
            <w:noProof/>
            <w:webHidden/>
          </w:rPr>
          <w:tab/>
        </w:r>
        <w:r w:rsidR="00783E47">
          <w:rPr>
            <w:noProof/>
            <w:webHidden/>
          </w:rPr>
          <w:fldChar w:fldCharType="begin"/>
        </w:r>
        <w:r w:rsidR="00783E47">
          <w:rPr>
            <w:noProof/>
            <w:webHidden/>
          </w:rPr>
          <w:instrText xml:space="preserve"> PAGEREF _Toc495021602 \h </w:instrText>
        </w:r>
        <w:r w:rsidR="00783E47">
          <w:rPr>
            <w:noProof/>
            <w:webHidden/>
          </w:rPr>
        </w:r>
        <w:r w:rsidR="00783E47">
          <w:rPr>
            <w:noProof/>
            <w:webHidden/>
          </w:rPr>
          <w:fldChar w:fldCharType="separate"/>
        </w:r>
        <w:r w:rsidR="00431ED3">
          <w:rPr>
            <w:noProof/>
            <w:webHidden/>
          </w:rPr>
          <w:t>18</w:t>
        </w:r>
        <w:r w:rsidR="00783E47">
          <w:rPr>
            <w:noProof/>
            <w:webHidden/>
          </w:rPr>
          <w:fldChar w:fldCharType="end"/>
        </w:r>
      </w:hyperlink>
    </w:p>
    <w:p w14:paraId="3EC0425F" w14:textId="6772EE30" w:rsidR="009A5B54" w:rsidRDefault="009A5B54">
      <w:r>
        <w:fldChar w:fldCharType="end"/>
      </w:r>
      <w:r>
        <w:br w:type="page"/>
      </w:r>
    </w:p>
    <w:p w14:paraId="108AB806" w14:textId="77777777" w:rsidR="00FE7F6C" w:rsidRDefault="00FE7F6C" w:rsidP="00FE7F6C">
      <w:pPr>
        <w:pStyle w:val="ListA1"/>
        <w:numPr>
          <w:ilvl w:val="0"/>
          <w:numId w:val="0"/>
        </w:numPr>
      </w:pPr>
      <w:bookmarkStart w:id="17" w:name="_Toc495021570"/>
      <w:r>
        <w:lastRenderedPageBreak/>
        <w:t>What is Collect Earth Online?</w:t>
      </w:r>
      <w:bookmarkEnd w:id="17"/>
      <w:r>
        <w:t xml:space="preserve"> </w:t>
      </w:r>
    </w:p>
    <w:p w14:paraId="34C28630" w14:textId="77777777" w:rsidR="00FE7F6C" w:rsidRDefault="00FE7F6C" w:rsidP="00FE7F6C">
      <w:r>
        <w:t xml:space="preserve">Collect Earth Online, CEO, is a free and open-source image viewing and interpretation tool, suitable for projects requiring information about land cover and/or land use. </w:t>
      </w:r>
      <w:r w:rsidRPr="00AB253D">
        <w:t xml:space="preserve">CEO enables </w:t>
      </w:r>
      <w:r>
        <w:t>simultaneous</w:t>
      </w:r>
      <w:r w:rsidRPr="00AB253D">
        <w:t xml:space="preserve"> visual inter</w:t>
      </w:r>
      <w:r>
        <w:t xml:space="preserve">pretations of satellite imagery, providing </w:t>
      </w:r>
      <w:r w:rsidRPr="00AB253D">
        <w:t>global coverage from Digital Globe and Bing Maps, a variety of satellite data sources from Google Earth Engine</w:t>
      </w:r>
      <w:r>
        <w:t>, and the ability to connect to your own Web Map Service (WMS) or Web Map Tile Service (WMTS)</w:t>
      </w:r>
      <w:r w:rsidRPr="00AB253D">
        <w:t>. The full functionality is implemented online, no desktop installation is necessary.</w:t>
      </w:r>
    </w:p>
    <w:p w14:paraId="25A2A845" w14:textId="72E460A8" w:rsidR="00FE7F6C" w:rsidRDefault="00FE7F6C" w:rsidP="00FE7F6C">
      <w:r>
        <w:t xml:space="preserve">Collect Earth Online (CEO) is available at </w:t>
      </w:r>
      <w:ins w:id="18" w:author="Biplov Bhandari" w:date="2019-11-30T12:06:00Z">
        <w:r w:rsidR="002F74A9">
          <w:fldChar w:fldCharType="begin"/>
        </w:r>
        <w:r w:rsidR="002F74A9">
          <w:instrText xml:space="preserve"> HYPERLINK "https://collect.earth/" </w:instrText>
        </w:r>
        <w:r w:rsidR="002F74A9">
          <w:fldChar w:fldCharType="separate"/>
        </w:r>
        <w:r w:rsidR="002F74A9">
          <w:rPr>
            <w:rStyle w:val="Hyperlink"/>
          </w:rPr>
          <w:t>https://collect.earth/</w:t>
        </w:r>
        <w:r w:rsidR="002F74A9">
          <w:fldChar w:fldCharType="end"/>
        </w:r>
      </w:ins>
      <w:del w:id="19" w:author="Biplov Bhandari" w:date="2019-11-30T12:06:00Z">
        <w:r w:rsidR="00860247" w:rsidDel="002F74A9">
          <w:fldChar w:fldCharType="begin"/>
        </w:r>
        <w:r w:rsidR="00860247" w:rsidDel="002F74A9">
          <w:delInstrText xml:space="preserve"> HYPERLINK "http://ceo.sig-gis.com" </w:delInstrText>
        </w:r>
        <w:r w:rsidR="00860247" w:rsidDel="002F74A9">
          <w:fldChar w:fldCharType="separate"/>
        </w:r>
        <w:r w:rsidRPr="00727C42" w:rsidDel="002F74A9">
          <w:rPr>
            <w:rStyle w:val="Hyperlink"/>
          </w:rPr>
          <w:delText>http://ceo.sig-gis.com</w:delText>
        </w:r>
        <w:r w:rsidR="00860247" w:rsidDel="002F74A9">
          <w:rPr>
            <w:rStyle w:val="Hyperlink"/>
          </w:rPr>
          <w:fldChar w:fldCharType="end"/>
        </w:r>
      </w:del>
      <w:r>
        <w:t>.</w:t>
      </w:r>
    </w:p>
    <w:p w14:paraId="6C1E27D2" w14:textId="02FAED98" w:rsidR="00FE7F6C" w:rsidRDefault="00FE7F6C" w:rsidP="00FE7F6C">
      <w:r>
        <w:t xml:space="preserve">The manual is broken down into </w:t>
      </w:r>
      <w:r w:rsidR="00971CAE">
        <w:t>five modules</w:t>
      </w:r>
      <w:r>
        <w:t xml:space="preserve">. The first provides a quick overview of the Collect Earth Online platform. The second instructs on how a user can start the photo-interpretation and data collection process. Sections three </w:t>
      </w:r>
      <w:r w:rsidR="00971CAE">
        <w:t>through five</w:t>
      </w:r>
      <w:r>
        <w:t xml:space="preserve"> outline how to set up and manage </w:t>
      </w:r>
      <w:r w:rsidR="00971CAE">
        <w:t>institutions, imagery feeds,</w:t>
      </w:r>
      <w:r>
        <w:t xml:space="preserve"> and </w:t>
      </w:r>
      <w:r w:rsidR="00971CAE">
        <w:t>data collection projects</w:t>
      </w:r>
      <w:r>
        <w:t>.</w:t>
      </w:r>
    </w:p>
    <w:p w14:paraId="4FF4341C" w14:textId="77777777" w:rsidR="00FE7F6C" w:rsidRDefault="00FE7F6C">
      <w:pPr>
        <w:rPr>
          <w:rFonts w:asciiTheme="majorHAnsi" w:hAnsiTheme="majorHAnsi"/>
          <w:color w:val="244061" w:themeColor="accent1" w:themeShade="80"/>
          <w:sz w:val="40"/>
        </w:rPr>
      </w:pPr>
      <w:r>
        <w:br w:type="page"/>
      </w:r>
    </w:p>
    <w:p w14:paraId="132F4C47" w14:textId="5BEA8B70" w:rsidR="000C724E" w:rsidRDefault="007169C8" w:rsidP="00FE7F6C">
      <w:pPr>
        <w:pStyle w:val="ListA1"/>
        <w:ind w:hanging="1260"/>
      </w:pPr>
      <w:bookmarkStart w:id="20" w:name="_Toc495021571"/>
      <w:r>
        <w:lastRenderedPageBreak/>
        <w:t xml:space="preserve">Quick Introduction to </w:t>
      </w:r>
      <w:r w:rsidR="000C724E">
        <w:t>Collect Earth Online</w:t>
      </w:r>
      <w:bookmarkEnd w:id="20"/>
      <w:r w:rsidR="000C724E">
        <w:t xml:space="preserve"> </w:t>
      </w:r>
    </w:p>
    <w:p w14:paraId="237F8133" w14:textId="33002905" w:rsidR="007169C8" w:rsidRDefault="007169C8" w:rsidP="007169C8">
      <w:pPr>
        <w:pStyle w:val="ListA2"/>
        <w:numPr>
          <w:ilvl w:val="1"/>
          <w:numId w:val="4"/>
        </w:numPr>
      </w:pPr>
      <w:bookmarkStart w:id="21" w:name="_Toc495021572"/>
      <w:bookmarkStart w:id="22" w:name="_Toc433024638"/>
      <w:r>
        <w:t>Setting up your account</w:t>
      </w:r>
      <w:bookmarkEnd w:id="21"/>
      <w:r>
        <w:t xml:space="preserve"> </w:t>
      </w:r>
    </w:p>
    <w:p w14:paraId="6D8C42CA" w14:textId="1FBE0BF0" w:rsidR="007169C8" w:rsidRDefault="007169C8" w:rsidP="007169C8">
      <w:pPr>
        <w:pStyle w:val="ListA3"/>
        <w:numPr>
          <w:ilvl w:val="2"/>
          <w:numId w:val="5"/>
        </w:numPr>
      </w:pPr>
      <w:r>
        <w:t xml:space="preserve">In your browser window, such as Google Chrome, navigate to </w:t>
      </w:r>
      <w:ins w:id="23" w:author="Biplov Bhandari" w:date="2019-11-30T12:07:00Z">
        <w:r w:rsidR="000F5CBF">
          <w:fldChar w:fldCharType="begin"/>
        </w:r>
        <w:r w:rsidR="000F5CBF">
          <w:instrText xml:space="preserve"> HYPERLINK "https://collect.earth/" </w:instrText>
        </w:r>
        <w:r w:rsidR="000F5CBF">
          <w:fldChar w:fldCharType="separate"/>
        </w:r>
        <w:r w:rsidR="000F5CBF">
          <w:rPr>
            <w:rStyle w:val="Hyperlink"/>
          </w:rPr>
          <w:t>https://collect.earth/</w:t>
        </w:r>
        <w:r w:rsidR="000F5CBF">
          <w:fldChar w:fldCharType="end"/>
        </w:r>
      </w:ins>
      <w:del w:id="24" w:author="Biplov Bhandari" w:date="2019-11-30T12:07:00Z">
        <w:r w:rsidR="00860247" w:rsidDel="000F5CBF">
          <w:fldChar w:fldCharType="begin"/>
        </w:r>
        <w:r w:rsidR="00860247" w:rsidDel="000F5CBF">
          <w:delInstrText xml:space="preserve"> HYPERLINK "http://ceo.sig-gis.com" </w:delInstrText>
        </w:r>
        <w:r w:rsidR="00860247" w:rsidDel="000F5CBF">
          <w:fldChar w:fldCharType="separate"/>
        </w:r>
        <w:r w:rsidRPr="00E60F6F" w:rsidDel="000F5CBF">
          <w:rPr>
            <w:rStyle w:val="Hyperlink"/>
            <w:b/>
          </w:rPr>
          <w:delText>http://ceo.sig-gis.com</w:delText>
        </w:r>
        <w:r w:rsidR="00860247" w:rsidDel="000F5CBF">
          <w:rPr>
            <w:rStyle w:val="Hyperlink"/>
            <w:b/>
          </w:rPr>
          <w:fldChar w:fldCharType="end"/>
        </w:r>
      </w:del>
      <w:r>
        <w:rPr>
          <w:b/>
        </w:rPr>
        <w:t xml:space="preserve">.  </w:t>
      </w:r>
      <w:r>
        <w:t xml:space="preserve"> </w:t>
      </w:r>
    </w:p>
    <w:p w14:paraId="38EB213D" w14:textId="77777777" w:rsidR="007169C8" w:rsidRDefault="007169C8" w:rsidP="007169C8">
      <w:pPr>
        <w:pStyle w:val="ListA3"/>
        <w:numPr>
          <w:ilvl w:val="2"/>
          <w:numId w:val="5"/>
        </w:numPr>
      </w:pPr>
      <w:r>
        <w:t xml:space="preserve">Click on the upper right panel on </w:t>
      </w:r>
      <w:r w:rsidRPr="00246E98">
        <w:rPr>
          <w:b/>
        </w:rPr>
        <w:t>Login/Register</w:t>
      </w:r>
      <w:r>
        <w:t xml:space="preserve">. </w:t>
      </w:r>
    </w:p>
    <w:p w14:paraId="2F6703B1" w14:textId="77777777" w:rsidR="007169C8" w:rsidRDefault="007169C8" w:rsidP="007169C8">
      <w:pPr>
        <w:pStyle w:val="ListA3"/>
        <w:numPr>
          <w:ilvl w:val="2"/>
          <w:numId w:val="5"/>
        </w:numPr>
      </w:pPr>
      <w:r>
        <w:t xml:space="preserve">To set up a new account, click on </w:t>
      </w:r>
      <w:r w:rsidRPr="00246E98">
        <w:rPr>
          <w:b/>
        </w:rPr>
        <w:t>Register a new account</w:t>
      </w:r>
      <w:r>
        <w:t xml:space="preserve"> and follow the instructions. </w:t>
      </w:r>
    </w:p>
    <w:p w14:paraId="1E0571AC" w14:textId="77777777" w:rsidR="007169C8" w:rsidRDefault="007169C8" w:rsidP="007169C8">
      <w:pPr>
        <w:pStyle w:val="ListA3"/>
        <w:numPr>
          <w:ilvl w:val="2"/>
          <w:numId w:val="5"/>
        </w:numPr>
      </w:pPr>
      <w:r>
        <w:t>Login with your email and password.</w:t>
      </w:r>
    </w:p>
    <w:p w14:paraId="51E69B31" w14:textId="77777777" w:rsidR="007169C8" w:rsidRDefault="007169C8" w:rsidP="007169C8">
      <w:pPr>
        <w:pStyle w:val="ListA3"/>
        <w:numPr>
          <w:ilvl w:val="2"/>
          <w:numId w:val="5"/>
        </w:numPr>
        <w:spacing w:before="0" w:after="200"/>
      </w:pPr>
      <w:r>
        <w:t xml:space="preserve">If you forget your password, click directly on </w:t>
      </w:r>
      <w:r w:rsidRPr="00B40A22">
        <w:rPr>
          <w:b/>
        </w:rPr>
        <w:t>Forgot your password?</w:t>
      </w:r>
      <w:r>
        <w:t xml:space="preserve"> and follow the instructions.</w:t>
      </w:r>
    </w:p>
    <w:p w14:paraId="52949F8F" w14:textId="49BB658E" w:rsidR="000C724E" w:rsidRDefault="000C724E" w:rsidP="00A2269E">
      <w:pPr>
        <w:pStyle w:val="ListA2"/>
      </w:pPr>
      <w:bookmarkStart w:id="25" w:name="_Toc495021573"/>
      <w:bookmarkEnd w:id="22"/>
      <w:r>
        <w:t>Website features</w:t>
      </w:r>
      <w:bookmarkEnd w:id="25"/>
    </w:p>
    <w:p w14:paraId="2ABA1E59" w14:textId="5876F9DB" w:rsidR="000C724E" w:rsidRDefault="001A1582" w:rsidP="000C724E">
      <w:pPr>
        <w:pStyle w:val="ListA3"/>
      </w:pPr>
      <w:r>
        <w:t xml:space="preserve">You can access the </w:t>
      </w:r>
      <w:r w:rsidR="000C724E">
        <w:t>Home, About, Support</w:t>
      </w:r>
      <w:r>
        <w:t>,</w:t>
      </w:r>
      <w:r w:rsidR="000C724E">
        <w:t xml:space="preserve"> and Account</w:t>
      </w:r>
      <w:r>
        <w:t xml:space="preserve"> pages from the top menu bar</w:t>
      </w:r>
      <w:r w:rsidR="000C724E">
        <w:t>.</w:t>
      </w:r>
    </w:p>
    <w:p w14:paraId="412AF74D" w14:textId="35C8ABC4" w:rsidR="000C724E" w:rsidRDefault="001A1582" w:rsidP="000A4648">
      <w:pPr>
        <w:pStyle w:val="ListA4"/>
      </w:pPr>
      <w:r w:rsidRPr="001A1582">
        <w:t xml:space="preserve">The </w:t>
      </w:r>
      <w:r w:rsidR="000C724E" w:rsidRPr="000E747E">
        <w:rPr>
          <w:b/>
        </w:rPr>
        <w:t>Home</w:t>
      </w:r>
      <w:r w:rsidR="000C724E">
        <w:t xml:space="preserve"> </w:t>
      </w:r>
      <w:r>
        <w:t>includes information about</w:t>
      </w:r>
      <w:r w:rsidR="000C724E">
        <w:t xml:space="preserve"> institutions</w:t>
      </w:r>
      <w:r>
        <w:t xml:space="preserve">, published </w:t>
      </w:r>
      <w:r w:rsidR="000C724E">
        <w:t>projects</w:t>
      </w:r>
      <w:r>
        <w:t>,</w:t>
      </w:r>
      <w:r w:rsidR="000C724E">
        <w:t xml:space="preserve"> and a map showing locations of existing projects.</w:t>
      </w:r>
    </w:p>
    <w:p w14:paraId="285E1CF1" w14:textId="2A653551" w:rsidR="000C724E" w:rsidRDefault="001A1582" w:rsidP="000A4648">
      <w:pPr>
        <w:pStyle w:val="ListA4"/>
      </w:pPr>
      <w:r w:rsidRPr="001A1582">
        <w:t xml:space="preserve">The </w:t>
      </w:r>
      <w:r w:rsidR="000C724E" w:rsidRPr="006A79E6">
        <w:rPr>
          <w:b/>
        </w:rPr>
        <w:t>About</w:t>
      </w:r>
      <w:r w:rsidR="000C724E">
        <w:t xml:space="preserve"> </w:t>
      </w:r>
      <w:r>
        <w:t>page summarizes</w:t>
      </w:r>
      <w:r w:rsidR="000C724E">
        <w:t xml:space="preserve"> information about CEO. </w:t>
      </w:r>
    </w:p>
    <w:p w14:paraId="3D890678" w14:textId="77777777" w:rsidR="000C724E" w:rsidRDefault="000C724E" w:rsidP="000A4648">
      <w:pPr>
        <w:pStyle w:val="ListA4"/>
      </w:pPr>
      <w:r w:rsidRPr="006A79E6">
        <w:rPr>
          <w:b/>
        </w:rPr>
        <w:t>Support</w:t>
      </w:r>
      <w:r>
        <w:t xml:space="preserve"> features Collect Earth Online Tutorials and a Collect Earth Online Demo.</w:t>
      </w:r>
    </w:p>
    <w:p w14:paraId="4CC9F6EB" w14:textId="7D1FD3BF" w:rsidR="000C724E" w:rsidRDefault="001A1582" w:rsidP="000A4648">
      <w:pPr>
        <w:pStyle w:val="ListA4"/>
      </w:pPr>
      <w:r w:rsidRPr="001A1582">
        <w:t xml:space="preserve">The </w:t>
      </w:r>
      <w:r w:rsidR="000C724E">
        <w:rPr>
          <w:b/>
        </w:rPr>
        <w:t>Account</w:t>
      </w:r>
      <w:r w:rsidR="000C724E">
        <w:t xml:space="preserve"> </w:t>
      </w:r>
      <w:r>
        <w:t>page lists information such as</w:t>
      </w:r>
      <w:r w:rsidR="000C724E">
        <w:t xml:space="preserve"> user statistics and allows </w:t>
      </w:r>
      <w:r>
        <w:t xml:space="preserve">users </w:t>
      </w:r>
      <w:r w:rsidR="000C724E">
        <w:t>to update the</w:t>
      </w:r>
      <w:r>
        <w:t>ir</w:t>
      </w:r>
      <w:r w:rsidR="000C724E">
        <w:t xml:space="preserve"> account settings.</w:t>
      </w:r>
    </w:p>
    <w:p w14:paraId="63A11146" w14:textId="6BE45E3D" w:rsidR="000A4648" w:rsidRDefault="009A5B54" w:rsidP="00F95A37">
      <w:pPr>
        <w:pStyle w:val="ListA2"/>
      </w:pPr>
      <w:bookmarkStart w:id="26" w:name="_Toc495021574"/>
      <w:r>
        <w:t>Report</w:t>
      </w:r>
      <w:r w:rsidR="000A4648">
        <w:t xml:space="preserve"> an issue or request new features</w:t>
      </w:r>
      <w:bookmarkEnd w:id="26"/>
    </w:p>
    <w:p w14:paraId="492D7355" w14:textId="36DF7F0A" w:rsidR="000A4648" w:rsidRDefault="000A4648" w:rsidP="000A4648">
      <w:r>
        <w:t xml:space="preserve">Under the Collect Earth Online banner at the top of the webpage there is a link to the </w:t>
      </w:r>
      <w:proofErr w:type="spellStart"/>
      <w:r>
        <w:t>Github</w:t>
      </w:r>
      <w:proofErr w:type="spellEnd"/>
      <w:r>
        <w:t xml:space="preserve"> issues page, also available here </w:t>
      </w:r>
      <w:hyperlink r:id="rId31" w:history="1">
        <w:r w:rsidRPr="00E60F6F">
          <w:rPr>
            <w:rStyle w:val="Hyperlink"/>
          </w:rPr>
          <w:t>https://github.com/openforis/collect-earth-online/issues</w:t>
        </w:r>
      </w:hyperlink>
      <w:r>
        <w:t xml:space="preserve">. If you discover any of the Collect Earth Online functions are not working properly or would like to suggest an additional feature or functionality be considered, you can use this page to log an issue or suggestion. Once logged, these messages go directly to the Collect Earth Online developer team. </w:t>
      </w:r>
    </w:p>
    <w:p w14:paraId="35148923" w14:textId="77777777" w:rsidR="000A4648" w:rsidRDefault="000A4648" w:rsidP="000A4648">
      <w:pPr>
        <w:pStyle w:val="ListA3"/>
      </w:pPr>
      <w:r>
        <w:t xml:space="preserve">To log an issue or request a new CEO feature, simply click on the green </w:t>
      </w:r>
      <w:r w:rsidRPr="000A4648">
        <w:rPr>
          <w:b/>
        </w:rPr>
        <w:t>New issue</w:t>
      </w:r>
      <w:r>
        <w:t xml:space="preserve"> button in the upper right hand portion of the screen. </w:t>
      </w:r>
    </w:p>
    <w:p w14:paraId="675C2365" w14:textId="7D6BC927" w:rsidR="000A4648" w:rsidRDefault="000A4648" w:rsidP="000A4648">
      <w:pPr>
        <w:pStyle w:val="ListA3"/>
      </w:pPr>
      <w:r>
        <w:t xml:space="preserve">You will have to either log in or set up a </w:t>
      </w:r>
      <w:proofErr w:type="spellStart"/>
      <w:r>
        <w:t>github</w:t>
      </w:r>
      <w:proofErr w:type="spellEnd"/>
      <w:r>
        <w:t xml:space="preserve"> account in order to log an issue. By logging in, the development team can contact you in case they need additional information to provide a solution to the issue or feature suggestion.</w:t>
      </w:r>
    </w:p>
    <w:p w14:paraId="19D0BAFF" w14:textId="1C3A2360" w:rsidR="000A4648" w:rsidRDefault="000A4648" w:rsidP="000A4648">
      <w:pPr>
        <w:pStyle w:val="ListA3"/>
      </w:pPr>
      <w:r>
        <w:t>Type in a title that conveys the topic of the issue or request. Then below, type in a detailed message summarizing the issue you have encountered or the additional functionality you would like to see added into CEO.</w:t>
      </w:r>
    </w:p>
    <w:p w14:paraId="2B10CE9C" w14:textId="1693E24B" w:rsidR="000A4648" w:rsidRDefault="000A4648" w:rsidP="000A4648">
      <w:pPr>
        <w:pStyle w:val="ListA3"/>
      </w:pPr>
      <w:r>
        <w:t xml:space="preserve">Once you have finished providing the details, click the green </w:t>
      </w:r>
      <w:r w:rsidRPr="000A4648">
        <w:rPr>
          <w:b/>
        </w:rPr>
        <w:t>Submit new issue</w:t>
      </w:r>
      <w:r>
        <w:t xml:space="preserve"> button. This will log your request. Then you can return to the Collect Earth Online webpage and continue your work.</w:t>
      </w:r>
    </w:p>
    <w:p w14:paraId="3743DCCF" w14:textId="6B5CA634" w:rsidR="00B9320A" w:rsidRDefault="00F8484C" w:rsidP="00F8484C">
      <w:pPr>
        <w:pStyle w:val="ListA3"/>
      </w:pPr>
      <w:r>
        <w:t xml:space="preserve">Alternatively, if you are unable to register an account with </w:t>
      </w:r>
      <w:proofErr w:type="spellStart"/>
      <w:r>
        <w:t>github</w:t>
      </w:r>
      <w:proofErr w:type="spellEnd"/>
      <w:r>
        <w:t xml:space="preserve">, you can ask questions on the </w:t>
      </w:r>
      <w:proofErr w:type="spellStart"/>
      <w:r>
        <w:t>OpenForis</w:t>
      </w:r>
      <w:proofErr w:type="spellEnd"/>
      <w:r>
        <w:t xml:space="preserve"> forum, which is available here </w:t>
      </w:r>
      <w:hyperlink r:id="rId32" w:history="1">
        <w:r w:rsidRPr="00E60F6F">
          <w:rPr>
            <w:rStyle w:val="Hyperlink"/>
          </w:rPr>
          <w:t>http://www.openforis.org/support</w:t>
        </w:r>
      </w:hyperlink>
      <w:r>
        <w:t xml:space="preserve">. </w:t>
      </w:r>
    </w:p>
    <w:p w14:paraId="5C61011D" w14:textId="77777777" w:rsidR="00B9320A" w:rsidRDefault="00B9320A">
      <w:pPr>
        <w:rPr>
          <w:color w:val="000000" w:themeColor="text1"/>
        </w:rPr>
      </w:pPr>
      <w:r>
        <w:br w:type="page"/>
      </w:r>
    </w:p>
    <w:p w14:paraId="7B128097" w14:textId="034FC1A0" w:rsidR="000C724E" w:rsidRDefault="009A5B54" w:rsidP="00B9320A">
      <w:pPr>
        <w:pStyle w:val="ListA1"/>
        <w:ind w:hanging="1260"/>
      </w:pPr>
      <w:bookmarkStart w:id="27" w:name="_Toc495021575"/>
      <w:r>
        <w:lastRenderedPageBreak/>
        <w:t>Data C</w:t>
      </w:r>
      <w:r w:rsidR="00B9320A">
        <w:t>ollection</w:t>
      </w:r>
      <w:bookmarkEnd w:id="27"/>
    </w:p>
    <w:p w14:paraId="33E051C9" w14:textId="4481B1FF" w:rsidR="00F95A37" w:rsidRDefault="000C724E" w:rsidP="00B9320A">
      <w:r>
        <w:t xml:space="preserve">Several </w:t>
      </w:r>
      <w:r w:rsidR="00B9320A">
        <w:t xml:space="preserve">publicly available crowd-sourced </w:t>
      </w:r>
      <w:proofErr w:type="spellStart"/>
      <w:r w:rsidR="00B9320A">
        <w:t>mapathon</w:t>
      </w:r>
      <w:proofErr w:type="spellEnd"/>
      <w:r>
        <w:t xml:space="preserve"> projects are featured </w:t>
      </w:r>
      <w:r w:rsidR="000A4648">
        <w:t>in</w:t>
      </w:r>
      <w:r>
        <w:t xml:space="preserve"> the map </w:t>
      </w:r>
      <w:r w:rsidR="000A4648">
        <w:t xml:space="preserve">window on the </w:t>
      </w:r>
      <w:r w:rsidR="000A4648" w:rsidRPr="000A4648">
        <w:t>home screen</w:t>
      </w:r>
      <w:r>
        <w:t xml:space="preserve">. </w:t>
      </w:r>
      <w:r w:rsidR="00B9320A">
        <w:t>Anyone with a</w:t>
      </w:r>
      <w:r w:rsidR="00073AEC">
        <w:t>n in</w:t>
      </w:r>
      <w:r w:rsidR="00B9320A">
        <w:t xml:space="preserve">ternet connection can log into Collect Earth Online and begin collecting data for these projects. Other projects require </w:t>
      </w:r>
      <w:r w:rsidR="00073AEC">
        <w:t xml:space="preserve">users be </w:t>
      </w:r>
      <w:r w:rsidR="00B9320A">
        <w:t>a member</w:t>
      </w:r>
      <w:r w:rsidR="00073AEC">
        <w:t xml:space="preserve"> of</w:t>
      </w:r>
      <w:r w:rsidR="00B9320A">
        <w:t xml:space="preserve"> either an institution or a project. These security levels are pre-determined for each project by the project manager.</w:t>
      </w:r>
    </w:p>
    <w:p w14:paraId="3CE2782C" w14:textId="29E93943" w:rsidR="00B9320A" w:rsidRDefault="00B9320A" w:rsidP="00B9320A">
      <w:pPr>
        <w:pStyle w:val="ListA2"/>
      </w:pPr>
      <w:bookmarkStart w:id="28" w:name="_Toc495021576"/>
      <w:r>
        <w:t xml:space="preserve">Select a </w:t>
      </w:r>
      <w:r w:rsidR="00920BAB">
        <w:t xml:space="preserve">public </w:t>
      </w:r>
      <w:r>
        <w:t>project</w:t>
      </w:r>
      <w:r w:rsidR="00920BAB">
        <w:t xml:space="preserve"> (option 1)</w:t>
      </w:r>
      <w:bookmarkEnd w:id="28"/>
    </w:p>
    <w:p w14:paraId="19953937" w14:textId="5CBCFD1F" w:rsidR="00807FFB" w:rsidRDefault="000A4648" w:rsidP="000C724E">
      <w:pPr>
        <w:pStyle w:val="ListA3"/>
      </w:pPr>
      <w:r>
        <w:t xml:space="preserve">You can begin collecting data on these </w:t>
      </w:r>
      <w:r w:rsidR="000C724E">
        <w:t xml:space="preserve">projects by clicking on </w:t>
      </w:r>
      <w:r>
        <w:t>the</w:t>
      </w:r>
      <w:r w:rsidR="000C724E">
        <w:t xml:space="preserve"> map pin</w:t>
      </w:r>
      <w:r>
        <w:t>. Then</w:t>
      </w:r>
      <w:r w:rsidR="000C724E">
        <w:t xml:space="preserve"> </w:t>
      </w:r>
      <w:r w:rsidR="006319E8">
        <w:t xml:space="preserve">clicking on </w:t>
      </w:r>
      <w:del w:id="29" w:author="Biplov Bhandari" w:date="2019-11-30T12:18:00Z">
        <w:r w:rsidR="000C724E" w:rsidRPr="00872918" w:rsidDel="00720F9D">
          <w:rPr>
            <w:b/>
          </w:rPr>
          <w:delText>Get Started</w:delText>
        </w:r>
      </w:del>
      <w:ins w:id="30" w:author="Biplov Bhandari" w:date="2019-11-30T12:18:00Z">
        <w:r w:rsidR="00720F9D">
          <w:t>the name of the project</w:t>
        </w:r>
      </w:ins>
      <w:r w:rsidR="006319E8">
        <w:rPr>
          <w:b/>
        </w:rPr>
        <w:t xml:space="preserve"> </w:t>
      </w:r>
      <w:r w:rsidR="006319E8" w:rsidRPr="006319E8">
        <w:t>in the pop-up window</w:t>
      </w:r>
      <w:ins w:id="31" w:author="Biplov Bhandari" w:date="2019-11-30T12:18:00Z">
        <w:r w:rsidR="00720F9D">
          <w:t xml:space="preserve"> to get started</w:t>
        </w:r>
      </w:ins>
      <w:r w:rsidR="000C724E">
        <w:t xml:space="preserve">. </w:t>
      </w:r>
    </w:p>
    <w:p w14:paraId="1106EF8F" w14:textId="75343DDA" w:rsidR="0033413E" w:rsidRDefault="00720F9D" w:rsidP="0033413E">
      <w:pPr>
        <w:pStyle w:val="ListA3"/>
        <w:numPr>
          <w:ilvl w:val="0"/>
          <w:numId w:val="0"/>
        </w:numPr>
        <w:jc w:val="center"/>
      </w:pPr>
      <w:ins w:id="32" w:author="Biplov Bhandari" w:date="2019-11-30T12:17:00Z">
        <w:r>
          <w:rPr>
            <w:noProof/>
          </w:rPr>
          <w:lastRenderedPageBreak/>
          <mc:AlternateContent>
            <mc:Choice Requires="wps">
              <w:drawing>
                <wp:anchor distT="0" distB="0" distL="114300" distR="114300" simplePos="0" relativeHeight="251673600" behindDoc="0" locked="0" layoutInCell="1" allowOverlap="1" wp14:anchorId="7035C6E8" wp14:editId="0932F476">
                  <wp:simplePos x="0" y="0"/>
                  <wp:positionH relativeFrom="column">
                    <wp:posOffset>2932981</wp:posOffset>
                  </wp:positionH>
                  <wp:positionV relativeFrom="paragraph">
                    <wp:posOffset>5141343</wp:posOffset>
                  </wp:positionV>
                  <wp:extent cx="1112808" cy="250166"/>
                  <wp:effectExtent l="0" t="0" r="0" b="0"/>
                  <wp:wrapNone/>
                  <wp:docPr id="9" name="Right Arrow 9"/>
                  <wp:cNvGraphicFramePr/>
                  <a:graphic xmlns:a="http://schemas.openxmlformats.org/drawingml/2006/main">
                    <a:graphicData uri="http://schemas.microsoft.com/office/word/2010/wordprocessingShape">
                      <wps:wsp>
                        <wps:cNvSpPr/>
                        <wps:spPr>
                          <a:xfrm>
                            <a:off x="0" y="0"/>
                            <a:ext cx="1112808" cy="250166"/>
                          </a:xfrm>
                          <a:prstGeom prst="right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5EA30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230.95pt;margin-top:404.85pt;width:87.6pt;height:19.7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" adj="19172" fillcolor="red" stroked="f" strokeweight="2pt"/>
              </w:pict>
            </mc:Fallback>
          </mc:AlternateContent>
        </w:r>
      </w:ins>
      <w:del w:id="33" w:author="Biplov Bhandari" w:date="2019-11-30T12:17:00Z">
        <w:r w:rsidR="00073AEC" w:rsidDel="00720F9D">
          <w:rPr>
            <w:noProof/>
          </w:rPr>
          <w:drawing>
            <wp:inline distT="0" distB="0" distL="0" distR="0" wp14:anchorId="70FB0CB5" wp14:editId="4315A4AE">
              <wp:extent cx="5915025" cy="3086100"/>
              <wp:effectExtent l="0" t="0" r="9525" b="0"/>
              <wp:docPr id="13" name="Picture 13" descr="CEO star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5025" cy="3086100"/>
                      </a:xfrm>
                      <a:prstGeom prst="rect">
                        <a:avLst/>
                      </a:prstGeom>
                    </pic:spPr>
                  </pic:pic>
                </a:graphicData>
              </a:graphic>
            </wp:inline>
          </w:drawing>
        </w:r>
      </w:del>
      <w:ins w:id="34" w:author="Biplov Bhandari" w:date="2019-11-30T12:17:00Z">
        <w:r>
          <w:rPr>
            <w:noProof/>
          </w:rPr>
          <w:drawing>
            <wp:inline distT="0" distB="0" distL="0" distR="0" wp14:anchorId="4ADBD7D7" wp14:editId="03B2B958">
              <wp:extent cx="5943600" cy="31400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40075"/>
                      </a:xfrm>
                      <a:prstGeom prst="rect">
                        <a:avLst/>
                      </a:prstGeom>
                    </pic:spPr>
                  </pic:pic>
                </a:graphicData>
              </a:graphic>
            </wp:inline>
          </w:drawing>
        </w:r>
      </w:ins>
    </w:p>
    <w:p w14:paraId="0688CF8B" w14:textId="6F4F9721" w:rsidR="00B9320A" w:rsidRDefault="00B9320A" w:rsidP="000C724E">
      <w:pPr>
        <w:pStyle w:val="ListA3"/>
      </w:pPr>
      <w:r>
        <w:t xml:space="preserve">This will take you to a screen that has a map of the whole study region, a table with the project data collection statistics, and a number of buttons used for </w:t>
      </w:r>
      <w:r w:rsidR="0033413E">
        <w:t xml:space="preserve">recording </w:t>
      </w:r>
      <w:r>
        <w:t xml:space="preserve">data on the right hand side </w:t>
      </w:r>
      <w:r>
        <w:lastRenderedPageBreak/>
        <w:t>of the screen.</w:t>
      </w:r>
      <w:ins w:id="35" w:author="Biplov Bhandari" w:date="2019-11-30T12:19:00Z">
        <w:r w:rsidR="00421AB5">
          <w:br/>
        </w:r>
      </w:ins>
      <w:ins w:id="36" w:author="Biplov Bhandari" w:date="2019-11-30T12:20:00Z">
        <w:r w:rsidR="00421AB5">
          <w:rPr>
            <w:noProof/>
          </w:rPr>
          <w:drawing>
            <wp:inline distT="0" distB="0" distL="0" distR="0" wp14:anchorId="5B65BF7A" wp14:editId="4DA59640">
              <wp:extent cx="5943600" cy="3190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0240"/>
                      </a:xfrm>
                      <a:prstGeom prst="rect">
                        <a:avLst/>
                      </a:prstGeom>
                    </pic:spPr>
                  </pic:pic>
                </a:graphicData>
              </a:graphic>
            </wp:inline>
          </w:drawing>
        </w:r>
      </w:ins>
    </w:p>
    <w:p w14:paraId="2084F797" w14:textId="19D08F49" w:rsidR="0033413E" w:rsidRDefault="0033413E" w:rsidP="000C724E">
      <w:pPr>
        <w:pStyle w:val="ListA3"/>
      </w:pPr>
      <w:del w:id="37" w:author="Biplov Bhandari" w:date="2019-11-30T12:20:00Z">
        <w:r w:rsidDel="00421AB5">
          <w:delText xml:space="preserve">Select the blue </w:delText>
        </w:r>
        <w:r w:rsidRPr="0033413E" w:rsidDel="00421AB5">
          <w:rPr>
            <w:b/>
          </w:rPr>
          <w:delText>Next Plot</w:delText>
        </w:r>
      </w:del>
      <w:ins w:id="38" w:author="Biplov Bhandari" w:date="2019-11-30T12:20:00Z">
        <w:r w:rsidR="00421AB5">
          <w:t xml:space="preserve">Click the </w:t>
        </w:r>
        <w:r w:rsidR="00421AB5">
          <w:rPr>
            <w:b/>
          </w:rPr>
          <w:t>Go to first plot</w:t>
        </w:r>
      </w:ins>
      <w:r>
        <w:t xml:space="preserve"> button to begin collecting information.</w:t>
      </w:r>
    </w:p>
    <w:p w14:paraId="47EEA6FC" w14:textId="287FF34D" w:rsidR="00920BAB" w:rsidRDefault="00920BAB" w:rsidP="00920BAB">
      <w:pPr>
        <w:pStyle w:val="ListA2"/>
      </w:pPr>
      <w:bookmarkStart w:id="39" w:name="_Toc495021577"/>
      <w:r>
        <w:t xml:space="preserve">Select a project from </w:t>
      </w:r>
      <w:r w:rsidR="009A5B54">
        <w:t>an</w:t>
      </w:r>
      <w:r>
        <w:t xml:space="preserve"> institution (option 2)</w:t>
      </w:r>
      <w:bookmarkEnd w:id="39"/>
    </w:p>
    <w:p w14:paraId="7AF4CC0C" w14:textId="77777777" w:rsidR="00920BAB" w:rsidRDefault="00920BAB" w:rsidP="00920BAB">
      <w:pPr>
        <w:pStyle w:val="ListA3"/>
      </w:pPr>
      <w:r>
        <w:t xml:space="preserve">On the left hand side of the home page, click on one of the institutions that you belong to. </w:t>
      </w:r>
    </w:p>
    <w:p w14:paraId="6014945A" w14:textId="0CCE19FD" w:rsidR="00920BAB" w:rsidRDefault="00920BAB" w:rsidP="00920BAB">
      <w:pPr>
        <w:pStyle w:val="ListA3"/>
      </w:pPr>
      <w:r>
        <w:t>A drop down list of available projects opens up. Select the project of interest by clicking on the project name.</w:t>
      </w:r>
    </w:p>
    <w:p w14:paraId="1638AED2" w14:textId="77777777" w:rsidR="00920BAB" w:rsidRDefault="00920BAB" w:rsidP="00920BAB">
      <w:pPr>
        <w:pStyle w:val="ListA3"/>
      </w:pPr>
      <w:r>
        <w:t>This will take you to a screen that has a map of the whole study region, a table with the project data collection statistics, and a number of buttons used for recording data on the right hand side of the screen.</w:t>
      </w:r>
    </w:p>
    <w:p w14:paraId="4C4681CE" w14:textId="0FB1CC16" w:rsidR="00920BAB" w:rsidRDefault="00920BAB" w:rsidP="00920BAB">
      <w:pPr>
        <w:pStyle w:val="ListA3"/>
      </w:pPr>
      <w:del w:id="40" w:author="Biplov Bhandari" w:date="2019-11-30T12:21:00Z">
        <w:r w:rsidDel="001B01EB">
          <w:delText xml:space="preserve">Select the blue </w:delText>
        </w:r>
        <w:r w:rsidRPr="0033413E" w:rsidDel="001B01EB">
          <w:rPr>
            <w:b/>
          </w:rPr>
          <w:delText>Next Plot</w:delText>
        </w:r>
      </w:del>
      <w:ins w:id="41" w:author="Biplov Bhandari" w:date="2019-11-30T12:21:00Z">
        <w:r w:rsidR="001B01EB">
          <w:t xml:space="preserve">Click the </w:t>
        </w:r>
        <w:r w:rsidR="001B01EB">
          <w:rPr>
            <w:b/>
          </w:rPr>
          <w:t>Go to first plot</w:t>
        </w:r>
      </w:ins>
      <w:r>
        <w:t xml:space="preserve"> button to begin collecting information.</w:t>
      </w:r>
    </w:p>
    <w:p w14:paraId="740FB9FE" w14:textId="29BC11FA" w:rsidR="00B9320A" w:rsidRDefault="00920BAB" w:rsidP="00B9320A">
      <w:pPr>
        <w:pStyle w:val="ListA2"/>
      </w:pPr>
      <w:bookmarkStart w:id="42" w:name="_Toc495021578"/>
      <w:r>
        <w:t>Enable pop-ups</w:t>
      </w:r>
      <w:bookmarkEnd w:id="42"/>
    </w:p>
    <w:p w14:paraId="524A8948" w14:textId="77777777" w:rsidR="00920BAB" w:rsidRDefault="00073AEC" w:rsidP="00B9320A">
      <w:pPr>
        <w:pStyle w:val="ListA3"/>
      </w:pPr>
      <w:r>
        <w:t xml:space="preserve">If it is your first time collecting data with Collect Earth Online or you have switched computers, you will likely need to </w:t>
      </w:r>
      <w:r w:rsidR="008F1B3B">
        <w:t xml:space="preserve">allow pop-ups from the CEO site. </w:t>
      </w:r>
    </w:p>
    <w:p w14:paraId="20933CD7" w14:textId="3A699A49" w:rsidR="00920BAB" w:rsidRDefault="008F1B3B" w:rsidP="00B9320A">
      <w:pPr>
        <w:pStyle w:val="ListA3"/>
      </w:pPr>
      <w:r>
        <w:t>Check the address bar</w:t>
      </w:r>
      <w:r w:rsidR="00920BAB">
        <w:t>.</w:t>
      </w:r>
      <w:r>
        <w:t xml:space="preserve"> </w:t>
      </w:r>
      <w:r w:rsidR="00920BAB">
        <w:t>I</w:t>
      </w:r>
      <w:r>
        <w:t xml:space="preserve">f it is marked </w:t>
      </w:r>
      <w:r w:rsidR="00920BAB">
        <w:t>with a</w:t>
      </w:r>
      <w:r>
        <w:t xml:space="preserve"> Pop-up blocked icon</w:t>
      </w:r>
      <w:r w:rsidR="00920BAB">
        <w:t xml:space="preserve"> (see image</w:t>
      </w:r>
      <w:r>
        <w:t xml:space="preserve"> below)</w:t>
      </w:r>
      <w:r w:rsidR="00920BAB">
        <w:t>,</w:t>
      </w:r>
      <w:r>
        <w:t xml:space="preserve"> click on </w:t>
      </w:r>
      <w:r w:rsidR="00920BAB">
        <w:t>the popup blocked warning.</w:t>
      </w:r>
      <w:r>
        <w:t xml:space="preserve"> </w:t>
      </w:r>
    </w:p>
    <w:p w14:paraId="3D129595" w14:textId="10A5EA2B" w:rsidR="00920BAB" w:rsidRDefault="001C62B7" w:rsidP="00920BAB">
      <w:pPr>
        <w:pStyle w:val="ListA3"/>
        <w:numPr>
          <w:ilvl w:val="0"/>
          <w:numId w:val="0"/>
        </w:numPr>
        <w:ind w:left="360"/>
        <w:rPr>
          <w:ins w:id="43" w:author="Biplov Bhandari" w:date="2019-11-30T12:26:00Z"/>
        </w:rPr>
      </w:pPr>
      <w:del w:id="44" w:author="Biplov Bhandari" w:date="2019-11-30T12:26:00Z">
        <w:r w:rsidDel="00775E52">
          <w:rPr>
            <w:noProof/>
          </w:rPr>
          <w:drawing>
            <wp:inline distT="0" distB="0" distL="0" distR="0" wp14:anchorId="4645832E" wp14:editId="2BBB2302">
              <wp:extent cx="5715000" cy="504825"/>
              <wp:effectExtent l="0" t="0" r="0" b="9525"/>
              <wp:docPr id="6" name="Picture 6" descr="allow pop-ups for C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5000" cy="504825"/>
                      </a:xfrm>
                      <a:prstGeom prst="rect">
                        <a:avLst/>
                      </a:prstGeom>
                    </pic:spPr>
                  </pic:pic>
                </a:graphicData>
              </a:graphic>
            </wp:inline>
          </w:drawing>
        </w:r>
      </w:del>
    </w:p>
    <w:p w14:paraId="4815393B" w14:textId="09D0B47F" w:rsidR="00775E52" w:rsidRDefault="00775E52" w:rsidP="00920BAB">
      <w:pPr>
        <w:pStyle w:val="ListA3"/>
        <w:numPr>
          <w:ilvl w:val="0"/>
          <w:numId w:val="0"/>
        </w:numPr>
        <w:ind w:left="360"/>
      </w:pPr>
      <w:ins w:id="45" w:author="Biplov Bhandari" w:date="2019-11-30T12:34:00Z">
        <w:r w:rsidRPr="00775E52">
          <w:rPr>
            <w:noProof/>
          </w:rPr>
          <w:drawing>
            <wp:inline distT="0" distB="0" distL="0" distR="0" wp14:anchorId="1E3445FB" wp14:editId="7C6857DE">
              <wp:extent cx="5624423" cy="289092"/>
              <wp:effectExtent l="0" t="0" r="0" b="0"/>
              <wp:docPr id="31" name="Picture 31" descr="E:\popup-block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opup-block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8243" cy="291344"/>
                      </a:xfrm>
                      <a:prstGeom prst="rect">
                        <a:avLst/>
                      </a:prstGeom>
                      <a:noFill/>
                      <a:ln>
                        <a:noFill/>
                      </a:ln>
                    </pic:spPr>
                  </pic:pic>
                </a:graphicData>
              </a:graphic>
            </wp:inline>
          </w:drawing>
        </w:r>
      </w:ins>
    </w:p>
    <w:p w14:paraId="6B34E87D" w14:textId="25B25FD3" w:rsidR="001C62B7" w:rsidRDefault="00920BAB" w:rsidP="001C62B7">
      <w:pPr>
        <w:pStyle w:val="ListA4"/>
      </w:pPr>
      <w:r>
        <w:t xml:space="preserve">In the popup window that appears, </w:t>
      </w:r>
      <w:r w:rsidR="008F1B3B">
        <w:t xml:space="preserve">select </w:t>
      </w:r>
      <w:r w:rsidRPr="001C62B7">
        <w:rPr>
          <w:b/>
        </w:rPr>
        <w:t xml:space="preserve">Always </w:t>
      </w:r>
      <w:r w:rsidR="008F1B3B" w:rsidRPr="001C62B7">
        <w:rPr>
          <w:b/>
        </w:rPr>
        <w:t>allow pop-ups</w:t>
      </w:r>
      <w:r w:rsidRPr="001C62B7">
        <w:rPr>
          <w:b/>
        </w:rPr>
        <w:t xml:space="preserve"> from </w:t>
      </w:r>
      <w:ins w:id="46" w:author="Biplov Bhandari" w:date="2019-11-30T12:35:00Z">
        <w:r w:rsidR="00775E52" w:rsidRPr="00775E52">
          <w:t>https:/</w:t>
        </w:r>
        <w:r w:rsidR="00775E52">
          <w:t>/collect.earth/</w:t>
        </w:r>
      </w:ins>
      <w:del w:id="47" w:author="Biplov Bhandari" w:date="2019-11-30T12:35:00Z">
        <w:r w:rsidR="00860247" w:rsidDel="00775E52">
          <w:fldChar w:fldCharType="begin"/>
        </w:r>
        <w:r w:rsidR="00860247" w:rsidDel="00775E52">
          <w:delInstrText xml:space="preserve"> HYPERLINK "http://ceo.sig-gis.com" </w:delInstrText>
        </w:r>
        <w:r w:rsidR="00860247" w:rsidDel="00775E52">
          <w:fldChar w:fldCharType="separate"/>
        </w:r>
        <w:r w:rsidRPr="001C62B7" w:rsidDel="00775E52">
          <w:rPr>
            <w:rStyle w:val="Hyperlink"/>
            <w:b/>
          </w:rPr>
          <w:delText>http://ceo.sig-gis.com</w:delText>
        </w:r>
        <w:r w:rsidR="00860247" w:rsidDel="00775E52">
          <w:rPr>
            <w:rStyle w:val="Hyperlink"/>
            <w:b/>
          </w:rPr>
          <w:fldChar w:fldCharType="end"/>
        </w:r>
      </w:del>
      <w:r w:rsidR="008F1B3B">
        <w:t>.</w:t>
      </w:r>
      <w:r>
        <w:t xml:space="preserve"> </w:t>
      </w:r>
    </w:p>
    <w:p w14:paraId="0A397BF0" w14:textId="2FE9830F" w:rsidR="00920BAB" w:rsidRDefault="00920BAB" w:rsidP="001C62B7">
      <w:pPr>
        <w:pStyle w:val="ListA4"/>
      </w:pPr>
      <w:r>
        <w:lastRenderedPageBreak/>
        <w:t xml:space="preserve">Then select </w:t>
      </w:r>
      <w:r w:rsidRPr="00920BAB">
        <w:rPr>
          <w:b/>
        </w:rPr>
        <w:t>Done</w:t>
      </w:r>
      <w:r>
        <w:t>.</w:t>
      </w:r>
      <w:ins w:id="48" w:author="Biplov Bhandari" w:date="2019-11-30T12:34:00Z">
        <w:r w:rsidR="00775E52">
          <w:br/>
        </w:r>
        <w:r w:rsidR="00775E52">
          <w:rPr>
            <w:noProof/>
          </w:rPr>
          <w:drawing>
            <wp:inline distT="0" distB="0" distL="0" distR="0" wp14:anchorId="7D1A4F48" wp14:editId="5056E058">
              <wp:extent cx="3821430" cy="2752090"/>
              <wp:effectExtent l="0" t="0" r="7620" b="0"/>
              <wp:docPr id="32" name="Picture 32" descr="https://www.howtogeek.com/wp-content/uploads/2019/04/2019-04-17_12h32_0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howtogeek.com/wp-content/uploads/2019/04/2019-04-17_12h32_07-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21430" cy="2752090"/>
                      </a:xfrm>
                      <a:prstGeom prst="rect">
                        <a:avLst/>
                      </a:prstGeom>
                      <a:noFill/>
                      <a:ln>
                        <a:noFill/>
                      </a:ln>
                    </pic:spPr>
                  </pic:pic>
                </a:graphicData>
              </a:graphic>
            </wp:inline>
          </w:drawing>
        </w:r>
      </w:ins>
    </w:p>
    <w:p w14:paraId="43EF1231" w14:textId="597BB11D" w:rsidR="00920BAB" w:rsidRDefault="00920BAB" w:rsidP="00B9320A">
      <w:pPr>
        <w:pStyle w:val="ListA3"/>
      </w:pPr>
      <w:r>
        <w:t xml:space="preserve">Click </w:t>
      </w:r>
      <w:r w:rsidRPr="00920BAB">
        <w:rPr>
          <w:b/>
        </w:rPr>
        <w:t>Next Plot</w:t>
      </w:r>
      <w:r>
        <w:t xml:space="preserve"> to reload the auxiliary plot information in a new tab. </w:t>
      </w:r>
    </w:p>
    <w:p w14:paraId="79468298" w14:textId="210CF1FD" w:rsidR="00920BAB" w:rsidRDefault="00920BAB" w:rsidP="00920BAB">
      <w:pPr>
        <w:pStyle w:val="ListA2"/>
      </w:pPr>
      <w:bookmarkStart w:id="49" w:name="_Toc495021579"/>
      <w:r>
        <w:t>Analyze a plot</w:t>
      </w:r>
      <w:bookmarkEnd w:id="49"/>
    </w:p>
    <w:p w14:paraId="33BC3204" w14:textId="6E620861" w:rsidR="00B9320A" w:rsidRDefault="00B9320A" w:rsidP="004C5E58">
      <w:pPr>
        <w:pStyle w:val="ListA3"/>
      </w:pPr>
      <w:r>
        <w:t xml:space="preserve">Your sample plot shows up as a </w:t>
      </w:r>
      <w:del w:id="50" w:author="Biplov Bhandari" w:date="2019-11-30T12:47:00Z">
        <w:r w:rsidDel="0023654B">
          <w:delText xml:space="preserve">red </w:delText>
        </w:r>
      </w:del>
      <w:ins w:id="51" w:author="Biplov Bhandari" w:date="2019-11-30T12:47:00Z">
        <w:r w:rsidR="0023654B">
          <w:t xml:space="preserve">yellow </w:t>
        </w:r>
      </w:ins>
      <w:r w:rsidR="00695CDE">
        <w:t xml:space="preserve">circle or </w:t>
      </w:r>
      <w:r>
        <w:t xml:space="preserve">square in the map window. Each sample point is identified with a </w:t>
      </w:r>
      <w:del w:id="52" w:author="Biplov Bhandari" w:date="2019-11-30T12:47:00Z">
        <w:r w:rsidDel="0023654B">
          <w:delText xml:space="preserve">red </w:delText>
        </w:r>
      </w:del>
      <w:ins w:id="53" w:author="Biplov Bhandari" w:date="2019-11-30T12:47:00Z">
        <w:r w:rsidR="0023654B">
          <w:t xml:space="preserve">black </w:t>
        </w:r>
      </w:ins>
      <w:r>
        <w:t>circle</w:t>
      </w:r>
      <w:r w:rsidR="009A5B54">
        <w:t xml:space="preserve"> until it is assigned a label</w:t>
      </w:r>
      <w:r>
        <w:t xml:space="preserve">. </w:t>
      </w:r>
      <w:ins w:id="54" w:author="Biplov Bhandari" w:date="2019-11-30T13:09:00Z">
        <w:r w:rsidR="00AF12EA">
          <w:t>You can change the color of the unassigned sample points with either black or white by selecting the radio button from the panel on the right.</w:t>
        </w:r>
      </w:ins>
    </w:p>
    <w:p w14:paraId="55D7A11D" w14:textId="2D696E39" w:rsidR="00B9320A" w:rsidRDefault="00B9320A" w:rsidP="00695CDE">
      <w:pPr>
        <w:pStyle w:val="ListA3"/>
        <w:numPr>
          <w:ilvl w:val="0"/>
          <w:numId w:val="0"/>
        </w:numPr>
        <w:ind w:left="360"/>
      </w:pPr>
      <w:r w:rsidRPr="00995B13">
        <w:rPr>
          <w:noProof/>
        </w:rPr>
        <w:lastRenderedPageBreak/>
        <w:t xml:space="preserve"> </w:t>
      </w:r>
      <w:del w:id="55" w:author="Biplov Bhandari" w:date="2019-11-30T12:47:00Z">
        <w:r w:rsidR="00AE598E" w:rsidDel="0023654B">
          <w:rPr>
            <w:noProof/>
          </w:rPr>
          <w:drawing>
            <wp:inline distT="0" distB="0" distL="0" distR="0" wp14:anchorId="48E4960B" wp14:editId="69B8EDB0">
              <wp:extent cx="5943600" cy="3251200"/>
              <wp:effectExtent l="0" t="0" r="0" b="6350"/>
              <wp:docPr id="11" name="Picture 11" descr="CEO website, analyze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51200"/>
                      </a:xfrm>
                      <a:prstGeom prst="rect">
                        <a:avLst/>
                      </a:prstGeom>
                    </pic:spPr>
                  </pic:pic>
                </a:graphicData>
              </a:graphic>
            </wp:inline>
          </w:drawing>
        </w:r>
      </w:del>
      <w:ins w:id="56" w:author="Biplov Bhandari" w:date="2019-11-30T12:48:00Z">
        <w:r w:rsidR="0023654B">
          <w:rPr>
            <w:noProof/>
          </w:rPr>
          <w:br/>
        </w:r>
        <w:r w:rsidR="0023654B">
          <w:rPr>
            <w:noProof/>
          </w:rPr>
          <w:drawing>
            <wp:inline distT="0" distB="0" distL="0" distR="0" wp14:anchorId="40B65C6B" wp14:editId="30D79739">
              <wp:extent cx="5943600" cy="3228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28340"/>
                      </a:xfrm>
                      <a:prstGeom prst="rect">
                        <a:avLst/>
                      </a:prstGeom>
                    </pic:spPr>
                  </pic:pic>
                </a:graphicData>
              </a:graphic>
            </wp:inline>
          </w:drawing>
        </w:r>
      </w:ins>
    </w:p>
    <w:p w14:paraId="4C4CB152" w14:textId="0788E776" w:rsidR="00B9320A" w:rsidRDefault="00B9320A" w:rsidP="00B9320A">
      <w:pPr>
        <w:pStyle w:val="ListA3"/>
      </w:pPr>
      <w:r>
        <w:t xml:space="preserve">You can zoom in and out using the </w:t>
      </w:r>
      <w:r w:rsidR="00695CDE">
        <w:t xml:space="preserve">blue </w:t>
      </w:r>
      <w:r>
        <w:t>+ and - button</w:t>
      </w:r>
      <w:r w:rsidR="00695CDE">
        <w:t>s</w:t>
      </w:r>
      <w:r>
        <w:t xml:space="preserve"> in the </w:t>
      </w:r>
      <w:r w:rsidR="00695CDE">
        <w:t xml:space="preserve">upper left hand corner of the </w:t>
      </w:r>
      <w:r>
        <w:t>map window, or simply by scrolling your mouse wheel.</w:t>
      </w:r>
    </w:p>
    <w:p w14:paraId="204B9296" w14:textId="70C94231" w:rsidR="00695CDE" w:rsidRDefault="00695CDE" w:rsidP="00B9320A">
      <w:pPr>
        <w:pStyle w:val="ListA3"/>
      </w:pPr>
      <w:r>
        <w:t xml:space="preserve">You can view alternative images by selecting the imagery of interest from the drop down list under </w:t>
      </w:r>
      <w:r w:rsidRPr="00695CDE">
        <w:rPr>
          <w:b/>
        </w:rPr>
        <w:t>Imagery Options</w:t>
      </w:r>
      <w:r>
        <w:t xml:space="preserve"> on the right hand panel.</w:t>
      </w:r>
    </w:p>
    <w:p w14:paraId="4778AC38" w14:textId="7E7064DF" w:rsidR="00695CDE" w:rsidRDefault="00695CDE" w:rsidP="00B9320A">
      <w:pPr>
        <w:pStyle w:val="ListA3"/>
      </w:pPr>
      <w:r>
        <w:t>The newly opened popup window also has information to assist in determining the land cover and land use attributes. The Geo-Dash pop-up tab contains information compiled from Google Earth Engine. It can include plots of time series data, such as how NDVI values have varied over time, Landsat image chips, and more.</w:t>
      </w:r>
    </w:p>
    <w:p w14:paraId="353B842F" w14:textId="77777777" w:rsidR="00B9320A" w:rsidRDefault="00B9320A" w:rsidP="00B9320A">
      <w:pPr>
        <w:pStyle w:val="ListA3"/>
      </w:pPr>
      <w:r>
        <w:lastRenderedPageBreak/>
        <w:t xml:space="preserve">Select your sample points. </w:t>
      </w:r>
    </w:p>
    <w:p w14:paraId="474AE068" w14:textId="77777777" w:rsidR="00B9320A" w:rsidRDefault="00B9320A" w:rsidP="00B9320A">
      <w:pPr>
        <w:pStyle w:val="ListA4"/>
      </w:pPr>
      <w:r>
        <w:t>To select a single sample point, click on it with the left mouse key.</w:t>
      </w:r>
    </w:p>
    <w:p w14:paraId="1E8FCDC0" w14:textId="77777777" w:rsidR="00B9320A" w:rsidRDefault="00B9320A" w:rsidP="00B9320A">
      <w:pPr>
        <w:pStyle w:val="ListA4"/>
      </w:pPr>
      <w:r>
        <w:t>To select several sample points, click on them while keeping the Shift key pressed down.</w:t>
      </w:r>
    </w:p>
    <w:p w14:paraId="0DD4FBAC" w14:textId="77777777" w:rsidR="00B9320A" w:rsidRDefault="00B9320A" w:rsidP="00B9320A">
      <w:pPr>
        <w:pStyle w:val="ListA4"/>
      </w:pPr>
      <w:r>
        <w:t>To select all or a larger area of sample points, you can draw a rectangle to select them. Press the Ctrl-key and click in the map window and draw your rectangle.</w:t>
      </w:r>
    </w:p>
    <w:p w14:paraId="49C33FEC" w14:textId="77777777" w:rsidR="004E573C" w:rsidRDefault="00B9320A" w:rsidP="004E573C">
      <w:pPr>
        <w:pStyle w:val="ListA3"/>
        <w:rPr>
          <w:noProof/>
        </w:rPr>
      </w:pPr>
      <w:r>
        <w:t xml:space="preserve">When your sample points are marked in blue, you can assign them </w:t>
      </w:r>
      <w:r w:rsidR="00695CDE">
        <w:t>a</w:t>
      </w:r>
      <w:r>
        <w:t xml:space="preserve"> sample value by clicking on the suitable value in the legend to the left of the map window. The </w:t>
      </w:r>
      <w:r w:rsidRPr="00FF3058">
        <w:t>sample</w:t>
      </w:r>
      <w:r>
        <w:t xml:space="preserve"> points are then marked in the color of the value class.</w:t>
      </w:r>
      <w:r w:rsidR="00FF3058">
        <w:t xml:space="preserve"> </w:t>
      </w:r>
    </w:p>
    <w:p w14:paraId="739E85F0" w14:textId="2C9BC94D" w:rsidR="00FF3058" w:rsidRDefault="00FF3058" w:rsidP="004E573C">
      <w:pPr>
        <w:pStyle w:val="ListA4"/>
        <w:rPr>
          <w:noProof/>
        </w:rPr>
      </w:pPr>
      <w:r>
        <w:t xml:space="preserve">In the example below, we have </w:t>
      </w:r>
      <w:r w:rsidR="004E573C">
        <w:t>select</w:t>
      </w:r>
      <w:r>
        <w:t xml:space="preserve">ed the </w:t>
      </w:r>
      <w:r w:rsidR="004E573C">
        <w:t>sample points</w:t>
      </w:r>
      <w:r w:rsidR="00982C67">
        <w:t xml:space="preserve"> located on a tree</w:t>
      </w:r>
      <w:r w:rsidR="004E573C">
        <w:t xml:space="preserve"> </w:t>
      </w:r>
      <w:r>
        <w:t>and classified the</w:t>
      </w:r>
      <w:r w:rsidR="004E573C">
        <w:t>ir</w:t>
      </w:r>
      <w:r>
        <w:t xml:space="preserve"> attribute Land Cover </w:t>
      </w:r>
      <w:r w:rsidR="004E573C">
        <w:t>category as</w:t>
      </w:r>
      <w:r>
        <w:t xml:space="preserve"> </w:t>
      </w:r>
      <w:r w:rsidR="00B934B4">
        <w:rPr>
          <w:b/>
        </w:rPr>
        <w:t>Tree</w:t>
      </w:r>
      <w:r w:rsidR="00B934B4">
        <w:t xml:space="preserve"> </w:t>
      </w:r>
      <w:r w:rsidR="004E573C">
        <w:t xml:space="preserve">(points appear in </w:t>
      </w:r>
      <w:r w:rsidR="00982C67">
        <w:t>green</w:t>
      </w:r>
      <w:r w:rsidR="004E573C">
        <w:t xml:space="preserve"> color scheme after classification)</w:t>
      </w:r>
      <w:r>
        <w:t>.</w:t>
      </w:r>
      <w:ins w:id="57" w:author="Biplov Bhandari" w:date="2019-11-30T13:19:00Z">
        <w:r w:rsidR="00D93C15">
          <w:t xml:space="preserve"> Change the imagery if the current </w:t>
        </w:r>
        <w:proofErr w:type="spellStart"/>
        <w:r w:rsidR="00D93C15">
          <w:t>basemap</w:t>
        </w:r>
        <w:proofErr w:type="spellEnd"/>
        <w:r w:rsidR="00D93C15">
          <w:t xml:space="preserve"> is not clear as explained above.</w:t>
        </w:r>
      </w:ins>
    </w:p>
    <w:p w14:paraId="0AC9ACA4" w14:textId="34ED4A1D" w:rsidR="00B9320A" w:rsidRDefault="002B0762" w:rsidP="00F26034">
      <w:pPr>
        <w:pStyle w:val="ListA3"/>
        <w:numPr>
          <w:ilvl w:val="0"/>
          <w:numId w:val="0"/>
        </w:numPr>
        <w:ind w:left="360"/>
        <w:jc w:val="center"/>
      </w:pPr>
      <w:r>
        <w:rPr>
          <w:noProof/>
        </w:rPr>
        <w:drawing>
          <wp:inline distT="0" distB="0" distL="0" distR="0" wp14:anchorId="27DE1075" wp14:editId="38816C13">
            <wp:extent cx="5943600" cy="3801745"/>
            <wp:effectExtent l="0" t="0" r="0" b="8255"/>
            <wp:docPr id="18" name="Picture 18" descr="CEO website, analyze p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01745"/>
                    </a:xfrm>
                    <a:prstGeom prst="rect">
                      <a:avLst/>
                    </a:prstGeom>
                  </pic:spPr>
                </pic:pic>
              </a:graphicData>
            </a:graphic>
          </wp:inline>
        </w:drawing>
      </w:r>
    </w:p>
    <w:p w14:paraId="4FF53E65" w14:textId="4974C731" w:rsidR="004E573C" w:rsidRDefault="004E573C" w:rsidP="004E573C">
      <w:pPr>
        <w:pStyle w:val="ListA3"/>
        <w:rPr>
          <w:noProof/>
        </w:rPr>
      </w:pPr>
      <w:r>
        <w:t xml:space="preserve">After assigning a label to all points for the first </w:t>
      </w:r>
      <w:proofErr w:type="spellStart"/>
      <w:r>
        <w:t>attribute,</w:t>
      </w:r>
      <w:del w:id="58" w:author="Biplov Bhandari" w:date="2019-11-30T13:45:00Z">
        <w:r w:rsidDel="00952476">
          <w:delText xml:space="preserve"> </w:delText>
        </w:r>
      </w:del>
      <w:r>
        <w:t>in</w:t>
      </w:r>
      <w:proofErr w:type="spellEnd"/>
      <w:r>
        <w:t xml:space="preserve"> this example the SAMPLE VALUE: LAND COVER, reselect the points and assign them the secondary attributes (SAMPLE VALUE: LAND</w:t>
      </w:r>
      <w:r w:rsidR="00F35FAF">
        <w:t>SCAPE CHANGE</w:t>
      </w:r>
      <w:r>
        <w:t xml:space="preserve">). </w:t>
      </w:r>
    </w:p>
    <w:p w14:paraId="32B13B67" w14:textId="5A2FD87C" w:rsidR="00AE4296" w:rsidRDefault="00F35FAF" w:rsidP="004E573C">
      <w:pPr>
        <w:pStyle w:val="ListA4"/>
        <w:rPr>
          <w:noProof/>
        </w:rPr>
      </w:pPr>
      <w:r>
        <w:rPr>
          <w:noProof/>
        </w:rPr>
        <w:t xml:space="preserve">To </w:t>
      </w:r>
      <w:r w:rsidR="00F67DEB">
        <w:rPr>
          <w:noProof/>
        </w:rPr>
        <w:t xml:space="preserve">determine landscape change over time, you can toggle between imagery from two different dates. </w:t>
      </w:r>
      <w:r w:rsidR="00AE4296">
        <w:rPr>
          <w:noProof/>
        </w:rPr>
        <w:t xml:space="preserve">The current imagery layer “DigitalGlobeWMSImagery” has images from 2016. </w:t>
      </w:r>
    </w:p>
    <w:p w14:paraId="0D921FDC" w14:textId="320168A0" w:rsidR="00971CAE" w:rsidRDefault="00F67DEB" w:rsidP="00971CAE">
      <w:pPr>
        <w:pStyle w:val="ListA4"/>
        <w:rPr>
          <w:noProof/>
        </w:rPr>
      </w:pPr>
      <w:r>
        <w:rPr>
          <w:noProof/>
        </w:rPr>
        <w:t>Click the drop-down menu under IM</w:t>
      </w:r>
      <w:r w:rsidR="00B16BDB">
        <w:rPr>
          <w:noProof/>
        </w:rPr>
        <w:t>AGERY OPTIONS and select “DigitalGlobe &lt;2012”</w:t>
      </w:r>
      <w:r w:rsidR="001A0802">
        <w:rPr>
          <w:noProof/>
        </w:rPr>
        <w:t xml:space="preserve"> to compare imagery from before 2012. </w:t>
      </w:r>
      <w:r w:rsidR="00971CAE">
        <w:rPr>
          <w:noProof/>
        </w:rPr>
        <w:t>The time series information that is presented in the Geo-Dash window is also helpful in determining if change has occurred on the landscape. Make sure you also refer to the second tab, where the Geo-Dash information is presented.</w:t>
      </w:r>
    </w:p>
    <w:p w14:paraId="556AABEF" w14:textId="5D39CD9E" w:rsidR="00F35FAF" w:rsidRDefault="001A0802" w:rsidP="004E573C">
      <w:pPr>
        <w:pStyle w:val="ListA4"/>
        <w:rPr>
          <w:noProof/>
        </w:rPr>
      </w:pPr>
      <w:r>
        <w:rPr>
          <w:noProof/>
        </w:rPr>
        <w:t>In this case, both images look the same, no change occurred</w:t>
      </w:r>
      <w:r w:rsidR="00967518">
        <w:rPr>
          <w:noProof/>
        </w:rPr>
        <w:t>, so we select all points</w:t>
      </w:r>
      <w:r w:rsidR="00971CAE">
        <w:rPr>
          <w:noProof/>
        </w:rPr>
        <w:t xml:space="preserve"> and label them as </w:t>
      </w:r>
      <w:r w:rsidR="00971CAE" w:rsidRPr="00971CAE">
        <w:rPr>
          <w:b/>
          <w:noProof/>
        </w:rPr>
        <w:t>no change</w:t>
      </w:r>
      <w:r w:rsidR="00967518">
        <w:rPr>
          <w:noProof/>
        </w:rPr>
        <w:t>.</w:t>
      </w:r>
    </w:p>
    <w:p w14:paraId="6D4AB820" w14:textId="1CB7A98D" w:rsidR="004E573C" w:rsidRDefault="004E573C" w:rsidP="004E573C">
      <w:pPr>
        <w:pStyle w:val="ListA4"/>
        <w:rPr>
          <w:noProof/>
        </w:rPr>
      </w:pPr>
      <w:r>
        <w:lastRenderedPageBreak/>
        <w:t>After assigning point(s) with the secondary label</w:t>
      </w:r>
      <w:r w:rsidR="00967518">
        <w:t xml:space="preserve"> (NO CHANGE)</w:t>
      </w:r>
      <w:r>
        <w:t xml:space="preserve">, they will change color to </w:t>
      </w:r>
      <w:r w:rsidR="00967518">
        <w:t xml:space="preserve">grey to </w:t>
      </w:r>
      <w:r>
        <w:t xml:space="preserve">match the color scheme of the secondary attribute. </w:t>
      </w:r>
    </w:p>
    <w:p w14:paraId="7565498B" w14:textId="66EB69EF" w:rsidR="004E573C" w:rsidRDefault="004E573C" w:rsidP="004E573C">
      <w:pPr>
        <w:pStyle w:val="ListA4"/>
        <w:rPr>
          <w:noProof/>
        </w:rPr>
      </w:pPr>
      <w:r>
        <w:t xml:space="preserve">Repeat for all Sample Value categories. In this example there are only two, but it is possible to set up a project with more than two attribute categories.  </w:t>
      </w:r>
    </w:p>
    <w:p w14:paraId="75F0C047" w14:textId="50A1D9C0" w:rsidR="00B9320A" w:rsidRDefault="00B9320A" w:rsidP="00B9320A">
      <w:pPr>
        <w:pStyle w:val="ListA3"/>
      </w:pPr>
      <w:r>
        <w:t xml:space="preserve">When all </w:t>
      </w:r>
      <w:r w:rsidR="001169AB">
        <w:t xml:space="preserve">the Sample Values </w:t>
      </w:r>
      <w:r w:rsidR="004E573C">
        <w:t xml:space="preserve">(attributes) </w:t>
      </w:r>
      <w:r w:rsidR="001169AB">
        <w:t xml:space="preserve">of all the </w:t>
      </w:r>
      <w:r>
        <w:t xml:space="preserve">sample points of </w:t>
      </w:r>
      <w:r w:rsidR="001169AB">
        <w:t>your current plot are classified</w:t>
      </w:r>
      <w:r>
        <w:t xml:space="preserve">, click on </w:t>
      </w:r>
      <w:r w:rsidRPr="0059371F">
        <w:rPr>
          <w:b/>
        </w:rPr>
        <w:t>SAVE</w:t>
      </w:r>
      <w:del w:id="59" w:author="Biplov Bhandari" w:date="2019-11-30T13:49:00Z">
        <w:r w:rsidRPr="0059371F" w:rsidDel="00F21ED3">
          <w:rPr>
            <w:b/>
          </w:rPr>
          <w:delText xml:space="preserve"> ASSIGNMENTS</w:delText>
        </w:r>
      </w:del>
      <w:r>
        <w:t xml:space="preserve">. </w:t>
      </w:r>
      <w:r w:rsidR="004E573C">
        <w:t>This button is active, appears blue, only when all the points have been labeled.</w:t>
      </w:r>
    </w:p>
    <w:p w14:paraId="4E16CBA6" w14:textId="77777777" w:rsidR="004E573C" w:rsidRDefault="00B9320A" w:rsidP="00B9320A">
      <w:pPr>
        <w:pStyle w:val="ListA3"/>
      </w:pPr>
      <w:r>
        <w:t xml:space="preserve">A pop-up window shows up </w:t>
      </w:r>
      <w:r w:rsidR="004E573C">
        <w:t>confirming</w:t>
      </w:r>
      <w:r>
        <w:t xml:space="preserve"> that the assignment</w:t>
      </w:r>
      <w:r w:rsidR="004E573C">
        <w:t>s</w:t>
      </w:r>
      <w:r>
        <w:t xml:space="preserve"> </w:t>
      </w:r>
      <w:r w:rsidR="004E573C">
        <w:t>were</w:t>
      </w:r>
      <w:r>
        <w:t xml:space="preserve"> saved </w:t>
      </w:r>
      <w:r w:rsidR="004E573C">
        <w:t>in</w:t>
      </w:r>
      <w:r>
        <w:t xml:space="preserve"> the database. </w:t>
      </w:r>
    </w:p>
    <w:p w14:paraId="7C4BC78D" w14:textId="77777777" w:rsidR="004E573C" w:rsidRDefault="00B9320A" w:rsidP="004E573C">
      <w:pPr>
        <w:pStyle w:val="ListA4"/>
      </w:pPr>
      <w:r>
        <w:t xml:space="preserve">Click </w:t>
      </w:r>
      <w:r w:rsidRPr="00516845">
        <w:rPr>
          <w:b/>
        </w:rPr>
        <w:t>OK</w:t>
      </w:r>
      <w:r>
        <w:t xml:space="preserve">. </w:t>
      </w:r>
    </w:p>
    <w:p w14:paraId="300D668B" w14:textId="4DC615E1" w:rsidR="00B9320A" w:rsidRDefault="00B9320A" w:rsidP="004E573C">
      <w:pPr>
        <w:pStyle w:val="ListA4"/>
      </w:pPr>
      <w:r>
        <w:t xml:space="preserve">If </w:t>
      </w:r>
      <w:r w:rsidR="004E573C">
        <w:t>SAVE</w:t>
      </w:r>
      <w:r>
        <w:t xml:space="preserve"> ASSIGNMENTS is still shadowed in </w:t>
      </w:r>
      <w:r w:rsidR="004E573C">
        <w:t>light blue</w:t>
      </w:r>
      <w:r>
        <w:t>, not all sample points are classified yet.</w:t>
      </w:r>
    </w:p>
    <w:p w14:paraId="0D23BAFD" w14:textId="77777777" w:rsidR="00B9320A" w:rsidRDefault="00B9320A" w:rsidP="00B9320A">
      <w:pPr>
        <w:pStyle w:val="ListA3"/>
      </w:pPr>
      <w:r>
        <w:t>The next plot for analysis shows up automatically.</w:t>
      </w:r>
    </w:p>
    <w:p w14:paraId="7D53FAC7" w14:textId="45AD00D3" w:rsidR="004E573C" w:rsidRDefault="004E573C" w:rsidP="004E573C">
      <w:pPr>
        <w:pStyle w:val="ListA3"/>
      </w:pPr>
      <w:r>
        <w:t xml:space="preserve">When all plots are classified, a pop-up window shows up to inform you that all sample plots of your project are analyzed. </w:t>
      </w:r>
    </w:p>
    <w:p w14:paraId="253D1033" w14:textId="01C7BF61" w:rsidR="00621AF1" w:rsidRDefault="004E573C" w:rsidP="00621AF1">
      <w:pPr>
        <w:pStyle w:val="ListA2"/>
      </w:pPr>
      <w:bookmarkStart w:id="60" w:name="_Toc495021580"/>
      <w:r>
        <w:t>Analysis t</w:t>
      </w:r>
      <w:r w:rsidR="00621AF1">
        <w:t>ips</w:t>
      </w:r>
      <w:bookmarkEnd w:id="60"/>
      <w:r w:rsidR="00621AF1">
        <w:t xml:space="preserve"> </w:t>
      </w:r>
    </w:p>
    <w:p w14:paraId="13DB96D3" w14:textId="28D7EB21" w:rsidR="00621AF1" w:rsidRDefault="004E573C" w:rsidP="00621AF1">
      <w:pPr>
        <w:pStyle w:val="ListA3"/>
      </w:pPr>
      <w:r>
        <w:t xml:space="preserve">You are able to mark </w:t>
      </w:r>
      <w:r w:rsidR="00621AF1">
        <w:t xml:space="preserve">plots as bad if the imagery is not good enough to </w:t>
      </w:r>
      <w:r>
        <w:t xml:space="preserve">accurately </w:t>
      </w:r>
      <w:r w:rsidR="00621AF1">
        <w:t xml:space="preserve">label the plot attributes. </w:t>
      </w:r>
    </w:p>
    <w:p w14:paraId="5FDC3A58" w14:textId="77777777" w:rsidR="00621AF1" w:rsidRDefault="00B9320A" w:rsidP="00621AF1">
      <w:pPr>
        <w:pStyle w:val="ListA4"/>
      </w:pPr>
      <w:r>
        <w:t>If the background is completely black</w:t>
      </w:r>
      <w:r w:rsidR="00621AF1">
        <w:t>,</w:t>
      </w:r>
      <w:r>
        <w:t xml:space="preserve"> the resolution </w:t>
      </w:r>
      <w:r w:rsidR="00621AF1">
        <w:t xml:space="preserve">might be </w:t>
      </w:r>
      <w:r>
        <w:t>too low for t</w:t>
      </w:r>
      <w:r w:rsidR="00621AF1">
        <w:t>he automatically set zoom level. Alternatively,</w:t>
      </w:r>
      <w:r>
        <w:t xml:space="preserve"> the plot </w:t>
      </w:r>
      <w:r w:rsidR="00621AF1">
        <w:t>might be in a large waterbody</w:t>
      </w:r>
      <w:r>
        <w:t xml:space="preserve">. Zoom out until you see </w:t>
      </w:r>
      <w:r w:rsidR="00621AF1">
        <w:t xml:space="preserve">some more </w:t>
      </w:r>
      <w:r>
        <w:t xml:space="preserve">map </w:t>
      </w:r>
      <w:r w:rsidR="00621AF1">
        <w:t xml:space="preserve">context </w:t>
      </w:r>
      <w:r>
        <w:t>to confirm whether the issue is imagery resolution or an oceanic plot.</w:t>
      </w:r>
      <w:r w:rsidR="00621AF1">
        <w:t xml:space="preserve"> </w:t>
      </w:r>
    </w:p>
    <w:p w14:paraId="71456AC8" w14:textId="77777777" w:rsidR="00621AF1" w:rsidRDefault="00B9320A" w:rsidP="00621AF1">
      <w:pPr>
        <w:pStyle w:val="ListA4"/>
      </w:pPr>
      <w:r>
        <w:t xml:space="preserve">If the background of a new plot is grey, zoom </w:t>
      </w:r>
      <w:r w:rsidR="00621AF1">
        <w:t xml:space="preserve">out </w:t>
      </w:r>
      <w:r>
        <w:t xml:space="preserve">a bit to display the imagery. </w:t>
      </w:r>
    </w:p>
    <w:p w14:paraId="1FC39704" w14:textId="783D3AFF" w:rsidR="00621AF1" w:rsidRDefault="00B9320A" w:rsidP="00621AF1">
      <w:pPr>
        <w:pStyle w:val="ListA4"/>
      </w:pPr>
      <w:r>
        <w:t xml:space="preserve">If the resolution of a plot is too low to distinguish features and classify your points, click on </w:t>
      </w:r>
      <w:r w:rsidRPr="00621AF1">
        <w:rPr>
          <w:b/>
        </w:rPr>
        <w:t>FLAG PLOT</w:t>
      </w:r>
      <w:ins w:id="61" w:author="Biplov Bhandari" w:date="2019-11-30T13:52:00Z">
        <w:r w:rsidR="00860247">
          <w:rPr>
            <w:b/>
          </w:rPr>
          <w:t>.</w:t>
        </w:r>
        <w:r w:rsidR="00860247">
          <w:t xml:space="preserve"> It will </w:t>
        </w:r>
      </w:ins>
      <w:ins w:id="62" w:author="Biplov Bhandari" w:date="2019-11-30T13:53:00Z">
        <w:r w:rsidR="00860247">
          <w:t>automatically reload the next plot for your project.</w:t>
        </w:r>
      </w:ins>
      <w:del w:id="63" w:author="Biplov Bhandari" w:date="2019-11-30T13:51:00Z">
        <w:r w:rsidRPr="00621AF1" w:rsidDel="00F21ED3">
          <w:rPr>
            <w:b/>
          </w:rPr>
          <w:delText xml:space="preserve"> AS BAD</w:delText>
        </w:r>
      </w:del>
      <w:r>
        <w:t xml:space="preserve">. </w:t>
      </w:r>
      <w:del w:id="64" w:author="Biplov Bhandari" w:date="2019-11-30T13:52:00Z">
        <w:r w:rsidDel="00860247">
          <w:delText xml:space="preserve">A pop-up window appears informing you that the plot [number] has been flagged. </w:delText>
        </w:r>
      </w:del>
    </w:p>
    <w:p w14:paraId="0EB871FF" w14:textId="2D85338B" w:rsidR="001169AB" w:rsidRDefault="00B9320A" w:rsidP="00860247">
      <w:pPr>
        <w:pStyle w:val="ListA4"/>
        <w:numPr>
          <w:ilvl w:val="0"/>
          <w:numId w:val="0"/>
        </w:numPr>
        <w:ind w:left="936"/>
        <w:pPrChange w:id="65" w:author="Biplov Bhandari" w:date="2019-11-30T13:52:00Z">
          <w:pPr>
            <w:pStyle w:val="ListA4"/>
          </w:pPr>
        </w:pPrChange>
      </w:pPr>
      <w:del w:id="66" w:author="Biplov Bhandari" w:date="2019-11-30T13:52:00Z">
        <w:r w:rsidDel="00860247">
          <w:delText xml:space="preserve">Click </w:delText>
        </w:r>
        <w:r w:rsidRPr="00621AF1" w:rsidDel="00860247">
          <w:rPr>
            <w:b/>
          </w:rPr>
          <w:delText>OK</w:delText>
        </w:r>
        <w:r w:rsidDel="00860247">
          <w:delText xml:space="preserve">. </w:delText>
        </w:r>
      </w:del>
    </w:p>
    <w:p w14:paraId="09B8866C" w14:textId="4C06D7A2" w:rsidR="00B9320A" w:rsidRDefault="00621AF1" w:rsidP="00B9320A">
      <w:pPr>
        <w:pStyle w:val="ListA3"/>
      </w:pPr>
      <w:r>
        <w:lastRenderedPageBreak/>
        <w:t>At any time, y</w:t>
      </w:r>
      <w:r w:rsidR="00B9320A">
        <w:t xml:space="preserve">ou can skip a plot for later analysis by clicking </w:t>
      </w:r>
      <w:r w:rsidR="00B9320A" w:rsidRPr="00860247">
        <w:rPr>
          <w:rPrChange w:id="67" w:author="Biplov Bhandari" w:date="2019-11-30T13:54:00Z">
            <w:rPr>
              <w:b/>
            </w:rPr>
          </w:rPrChange>
        </w:rPr>
        <w:t>NEXT PLOT</w:t>
      </w:r>
      <w:ins w:id="68" w:author="Biplov Bhandari" w:date="2019-11-30T13:54:00Z">
        <w:r w:rsidR="00860247">
          <w:rPr>
            <w:b/>
          </w:rPr>
          <w:t xml:space="preserve"> </w:t>
        </w:r>
      </w:ins>
      <w:ins w:id="69" w:author="Biplov Bhandari" w:date="2019-11-30T13:55:00Z">
        <w:r w:rsidR="00860247">
          <w:t xml:space="preserve">arrow in the </w:t>
        </w:r>
        <w:r w:rsidR="00860247">
          <w:rPr>
            <w:b/>
          </w:rPr>
          <w:t xml:space="preserve">Plot Navigation </w:t>
        </w:r>
        <w:r w:rsidR="00860247">
          <w:t>tab</w:t>
        </w:r>
      </w:ins>
      <w:r w:rsidR="00B9320A">
        <w:t>.</w:t>
      </w:r>
      <w:ins w:id="70" w:author="Biplov Bhandari" w:date="2019-11-30T13:58:00Z">
        <w:r w:rsidR="00860247">
          <w:t xml:space="preserve"> Alternatively, click on </w:t>
        </w:r>
      </w:ins>
      <w:ins w:id="71" w:author="Biplov Bhandari" w:date="2019-11-30T13:59:00Z">
        <w:r w:rsidR="00860247">
          <w:t>PREVIOUS PLOT arrow to go back to the previous plot.</w:t>
        </w:r>
      </w:ins>
      <w:ins w:id="72" w:author="Biplov Bhandari" w:date="2019-11-30T13:55:00Z">
        <w:r w:rsidR="00860247">
          <w:br/>
        </w:r>
      </w:ins>
      <w:ins w:id="73" w:author="Biplov Bhandari" w:date="2019-11-30T13:58:00Z">
        <w:r w:rsidR="00860247">
          <w:rPr>
            <w:noProof/>
          </w:rPr>
          <w:drawing>
            <wp:inline distT="0" distB="0" distL="0" distR="0" wp14:anchorId="21A7910E" wp14:editId="66B32C76">
              <wp:extent cx="5943600" cy="32321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32150"/>
                      </a:xfrm>
                      <a:prstGeom prst="rect">
                        <a:avLst/>
                      </a:prstGeom>
                    </pic:spPr>
                  </pic:pic>
                </a:graphicData>
              </a:graphic>
            </wp:inline>
          </w:drawing>
        </w:r>
      </w:ins>
    </w:p>
    <w:p w14:paraId="0709840D" w14:textId="515782AD" w:rsidR="00B9320A" w:rsidRDefault="00B9320A" w:rsidP="00B9320A">
      <w:pPr>
        <w:pStyle w:val="ListA3"/>
      </w:pPr>
      <w:r>
        <w:t xml:space="preserve">The imagery can be changed by opening the drop-down menu under </w:t>
      </w:r>
      <w:r>
        <w:rPr>
          <w:b/>
        </w:rPr>
        <w:t xml:space="preserve">IMAGERY OPTIONS </w:t>
      </w:r>
      <w:r w:rsidRPr="00F87766">
        <w:t>and</w:t>
      </w:r>
      <w:r>
        <w:rPr>
          <w:b/>
        </w:rPr>
        <w:t xml:space="preserve"> </w:t>
      </w:r>
      <w:r>
        <w:t>selecting your imagery of choice.</w:t>
      </w:r>
      <w:r w:rsidR="00621AF1">
        <w:t xml:space="preserve"> When assessing landscape change, the imagery options in the project should be set up so that you can toggle between imagery from two time periods.</w:t>
      </w:r>
      <w:r>
        <w:t xml:space="preserve"> </w:t>
      </w:r>
    </w:p>
    <w:p w14:paraId="3D9E8A56" w14:textId="7FB1ED16" w:rsidR="008040A2" w:rsidRDefault="00971CAE" w:rsidP="008040A2">
      <w:pPr>
        <w:pStyle w:val="ListA3"/>
      </w:pPr>
      <w:r>
        <w:t>When characterizing landscape change, t</w:t>
      </w:r>
      <w:r w:rsidR="008040A2" w:rsidRPr="008040A2">
        <w:t xml:space="preserve">he </w:t>
      </w:r>
      <w:r>
        <w:t xml:space="preserve">information available on the </w:t>
      </w:r>
      <w:r w:rsidR="008040A2" w:rsidRPr="008040A2">
        <w:t>G</w:t>
      </w:r>
      <w:r>
        <w:t>eo</w:t>
      </w:r>
      <w:r w:rsidR="008040A2" w:rsidRPr="008040A2">
        <w:t>-D</w:t>
      </w:r>
      <w:r>
        <w:t>ash</w:t>
      </w:r>
      <w:r w:rsidR="008040A2" w:rsidRPr="008040A2">
        <w:t xml:space="preserve"> is </w:t>
      </w:r>
      <w:r>
        <w:t xml:space="preserve">especially </w:t>
      </w:r>
      <w:r w:rsidR="008040A2" w:rsidRPr="008040A2">
        <w:t>helpful if imagery is missing for one of the two years. Refer to Landsat plots or NDVI time series on the Geo-DASH for land cover change information.</w:t>
      </w:r>
    </w:p>
    <w:p w14:paraId="257BA241" w14:textId="348B0221" w:rsidR="007A3E32" w:rsidRDefault="00B9320A" w:rsidP="004061FF">
      <w:pPr>
        <w:pStyle w:val="ListA3"/>
      </w:pPr>
      <w:del w:id="74" w:author="Biplov Bhandari" w:date="2019-11-30T14:04:00Z">
        <w:r w:rsidDel="004061FF">
          <w:delText xml:space="preserve">The </w:delText>
        </w:r>
        <w:r w:rsidDel="004061FF">
          <w:rPr>
            <w:b/>
          </w:rPr>
          <w:delText>project stats</w:delText>
        </w:r>
      </w:del>
      <w:ins w:id="75" w:author="Biplov Bhandari" w:date="2019-11-30T14:04:00Z">
        <w:r w:rsidR="004061FF">
          <w:t>If you click on the project name, it will</w:t>
        </w:r>
      </w:ins>
      <w:r>
        <w:t xml:space="preserve"> show the number and percent of plots completed, the number and percent of plots flagged as bad, and the total number of plots. An </w:t>
      </w:r>
      <w:r>
        <w:lastRenderedPageBreak/>
        <w:t xml:space="preserve">accuracy score based on the project’s training data </w:t>
      </w:r>
      <w:r w:rsidR="00621AF1">
        <w:t xml:space="preserve">will also be </w:t>
      </w:r>
      <w:r>
        <w:t>available</w:t>
      </w:r>
      <w:r w:rsidR="00621AF1">
        <w:t xml:space="preserve"> soon</w:t>
      </w:r>
      <w:r>
        <w:t>.</w:t>
      </w:r>
      <w:ins w:id="76" w:author="Biplov Bhandari" w:date="2019-11-30T14:04:00Z">
        <w:r w:rsidR="004061FF">
          <w:br/>
        </w:r>
        <w:r w:rsidR="004061FF">
          <w:rPr>
            <w:noProof/>
          </w:rPr>
          <w:drawing>
            <wp:inline distT="0" distB="0" distL="0" distR="0" wp14:anchorId="431394EA" wp14:editId="61449EA9">
              <wp:extent cx="4143375" cy="42100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43375" cy="4210050"/>
                      </a:xfrm>
                      <a:prstGeom prst="rect">
                        <a:avLst/>
                      </a:prstGeom>
                    </pic:spPr>
                  </pic:pic>
                </a:graphicData>
              </a:graphic>
            </wp:inline>
          </w:drawing>
        </w:r>
      </w:ins>
    </w:p>
    <w:p w14:paraId="5F0C3F15" w14:textId="77777777" w:rsidR="007A3E32" w:rsidRDefault="007A3E32">
      <w:pPr>
        <w:rPr>
          <w:color w:val="000000" w:themeColor="text1"/>
        </w:rPr>
      </w:pPr>
      <w:r>
        <w:br w:type="page"/>
      </w:r>
    </w:p>
    <w:p w14:paraId="6814B9F9" w14:textId="76297004" w:rsidR="003626C9" w:rsidRDefault="003626C9" w:rsidP="003626C9">
      <w:pPr>
        <w:pStyle w:val="ListA1"/>
        <w:ind w:left="360"/>
      </w:pPr>
      <w:bookmarkStart w:id="77" w:name="_Toc495021581"/>
      <w:r>
        <w:lastRenderedPageBreak/>
        <w:t xml:space="preserve">Institution </w:t>
      </w:r>
      <w:r w:rsidR="00B9320A">
        <w:t>Set up and Management</w:t>
      </w:r>
      <w:bookmarkEnd w:id="77"/>
      <w:r w:rsidR="00B9320A">
        <w:t xml:space="preserve"> </w:t>
      </w:r>
    </w:p>
    <w:p w14:paraId="28E46EDA" w14:textId="77777777" w:rsidR="00866C0E" w:rsidRDefault="00866C0E" w:rsidP="00866C0E">
      <w:pPr>
        <w:pStyle w:val="ListA2"/>
      </w:pPr>
      <w:bookmarkStart w:id="78" w:name="_Toc495021582"/>
      <w:r>
        <w:t>List of Institutions</w:t>
      </w:r>
      <w:bookmarkEnd w:id="78"/>
    </w:p>
    <w:p w14:paraId="5E7D70FE" w14:textId="77777777" w:rsidR="00866C0E" w:rsidRDefault="00866C0E" w:rsidP="00866C0E">
      <w:pPr>
        <w:pStyle w:val="ListA3"/>
      </w:pPr>
      <w:r>
        <w:t xml:space="preserve">A list of all institutions is displayed under </w:t>
      </w:r>
      <w:r>
        <w:rPr>
          <w:b/>
        </w:rPr>
        <w:t>Home</w:t>
      </w:r>
      <w:r>
        <w:t xml:space="preserve">. </w:t>
      </w:r>
    </w:p>
    <w:p w14:paraId="0D64AB46" w14:textId="77777777" w:rsidR="00866C0E" w:rsidRDefault="00866C0E" w:rsidP="00866C0E">
      <w:pPr>
        <w:pStyle w:val="ListA3"/>
      </w:pPr>
      <w:r>
        <w:t xml:space="preserve">By clicking on an institution’s info (i) button, the institution page opens. The logo, website link and description are presented as well as available imagery feeds, such as Web Mapping Services, institution projects and all registered users associated with the institution. </w:t>
      </w:r>
    </w:p>
    <w:p w14:paraId="7E2F6CB4" w14:textId="7E476BF9" w:rsidR="003626C9" w:rsidRDefault="003626C9" w:rsidP="003626C9">
      <w:pPr>
        <w:pStyle w:val="ListA2"/>
      </w:pPr>
      <w:bookmarkStart w:id="79" w:name="_Toc495021583"/>
      <w:r>
        <w:t>Creat</w:t>
      </w:r>
      <w:r w:rsidR="007A3E32">
        <w:t>ing</w:t>
      </w:r>
      <w:r>
        <w:t xml:space="preserve"> a new institution</w:t>
      </w:r>
      <w:bookmarkEnd w:id="79"/>
    </w:p>
    <w:p w14:paraId="7C6A4121" w14:textId="5C90659E" w:rsidR="003626C9" w:rsidRDefault="003626C9" w:rsidP="003626C9">
      <w:pPr>
        <w:pStyle w:val="ListA3"/>
      </w:pPr>
      <w:r>
        <w:t xml:space="preserve">If your institution is not yet represented in the system, you can create a new institution by clicking on </w:t>
      </w:r>
      <w:r w:rsidRPr="00E2207C">
        <w:rPr>
          <w:b/>
        </w:rPr>
        <w:t>Create New Institution</w:t>
      </w:r>
      <w:r>
        <w:t xml:space="preserve"> on the left panel</w:t>
      </w:r>
      <w:r w:rsidR="000A149F">
        <w:t xml:space="preserve"> of the Home page</w:t>
      </w:r>
      <w:r>
        <w:t xml:space="preserve">.  </w:t>
      </w:r>
    </w:p>
    <w:p w14:paraId="3C9CAE61" w14:textId="1D7EA8E0" w:rsidR="003C7BD4" w:rsidRDefault="003C7BD4" w:rsidP="003C7BD4">
      <w:pPr>
        <w:pStyle w:val="ListA3"/>
        <w:numPr>
          <w:ilvl w:val="0"/>
          <w:numId w:val="0"/>
        </w:numPr>
        <w:ind w:left="360"/>
        <w:jc w:val="center"/>
      </w:pPr>
      <w:del w:id="80" w:author="Biplov Bhandari" w:date="2019-11-30T14:07:00Z">
        <w:r w:rsidDel="00590727">
          <w:rPr>
            <w:noProof/>
          </w:rPr>
          <w:lastRenderedPageBreak/>
          <w:drawing>
            <wp:inline distT="0" distB="0" distL="0" distR="0" wp14:anchorId="33CDCA3F" wp14:editId="7947DA10">
              <wp:extent cx="2914650" cy="1190625"/>
              <wp:effectExtent l="0" t="0" r="0" b="9525"/>
              <wp:docPr id="5" name="Picture 5" descr="CEo website, create new instit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4650" cy="1190625"/>
                      </a:xfrm>
                      <a:prstGeom prst="rect">
                        <a:avLst/>
                      </a:prstGeom>
                    </pic:spPr>
                  </pic:pic>
                </a:graphicData>
              </a:graphic>
            </wp:inline>
          </w:drawing>
        </w:r>
      </w:del>
      <w:ins w:id="81" w:author="Biplov Bhandari" w:date="2019-11-30T14:07:00Z">
        <w:r w:rsidR="00590727">
          <w:br/>
        </w:r>
        <w:r w:rsidR="00590727">
          <w:rPr>
            <w:noProof/>
          </w:rPr>
          <w:drawing>
            <wp:inline distT="0" distB="0" distL="0" distR="0" wp14:anchorId="1F216175" wp14:editId="07771D3A">
              <wp:extent cx="5943600" cy="55232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5523230"/>
                      </a:xfrm>
                      <a:prstGeom prst="rect">
                        <a:avLst/>
                      </a:prstGeom>
                    </pic:spPr>
                  </pic:pic>
                </a:graphicData>
              </a:graphic>
            </wp:inline>
          </w:drawing>
        </w:r>
      </w:ins>
    </w:p>
    <w:p w14:paraId="1351860D" w14:textId="77777777" w:rsidR="003626C9" w:rsidRDefault="003626C9" w:rsidP="003626C9">
      <w:pPr>
        <w:pStyle w:val="ListA3"/>
      </w:pPr>
      <w:r>
        <w:t xml:space="preserve">Enter your institution’s name, URL, and a brief description. You can upload a logo from your computer by clicking on </w:t>
      </w:r>
      <w:r w:rsidRPr="007B129C">
        <w:rPr>
          <w:b/>
        </w:rPr>
        <w:t>Choose File</w:t>
      </w:r>
      <w:r>
        <w:t>.</w:t>
      </w:r>
    </w:p>
    <w:p w14:paraId="39906C53" w14:textId="74304B66" w:rsidR="003626C9" w:rsidRPr="008335A7" w:rsidRDefault="003626C9" w:rsidP="003626C9">
      <w:pPr>
        <w:pStyle w:val="ListA3"/>
        <w:numPr>
          <w:ilvl w:val="0"/>
          <w:numId w:val="0"/>
        </w:numPr>
        <w:ind w:left="576"/>
        <w:jc w:val="center"/>
      </w:pPr>
      <w:del w:id="82" w:author="Biplov Bhandari" w:date="2019-11-30T14:12:00Z">
        <w:r w:rsidDel="00982FB3">
          <w:rPr>
            <w:noProof/>
          </w:rPr>
          <w:lastRenderedPageBreak/>
          <w:drawing>
            <wp:inline distT="0" distB="0" distL="0" distR="0" wp14:anchorId="0C50B507" wp14:editId="2103DD09">
              <wp:extent cx="5943600" cy="934085"/>
              <wp:effectExtent l="0" t="0" r="0" b="0"/>
              <wp:docPr id="3" name="Picture 3" descr="CEO website create instit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934085"/>
                      </a:xfrm>
                      <a:prstGeom prst="rect">
                        <a:avLst/>
                      </a:prstGeom>
                    </pic:spPr>
                  </pic:pic>
                </a:graphicData>
              </a:graphic>
            </wp:inline>
          </w:drawing>
        </w:r>
      </w:del>
      <w:ins w:id="83" w:author="Biplov Bhandari" w:date="2019-11-30T14:12:00Z">
        <w:r w:rsidR="00982FB3">
          <w:br/>
        </w:r>
        <w:r w:rsidR="00982FB3">
          <w:rPr>
            <w:noProof/>
          </w:rPr>
          <w:drawing>
            <wp:inline distT="0" distB="0" distL="0" distR="0" wp14:anchorId="7BC97778" wp14:editId="43C841E4">
              <wp:extent cx="5943600" cy="420687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206875"/>
                      </a:xfrm>
                      <a:prstGeom prst="rect">
                        <a:avLst/>
                      </a:prstGeom>
                    </pic:spPr>
                  </pic:pic>
                </a:graphicData>
              </a:graphic>
            </wp:inline>
          </w:drawing>
        </w:r>
      </w:ins>
    </w:p>
    <w:p w14:paraId="7498908E" w14:textId="77777777" w:rsidR="003626C9" w:rsidRDefault="003626C9" w:rsidP="003626C9">
      <w:pPr>
        <w:pStyle w:val="ListA3"/>
      </w:pPr>
      <w:r>
        <w:t xml:space="preserve">Click </w:t>
      </w:r>
      <w:r w:rsidRPr="0029209A">
        <w:rPr>
          <w:b/>
        </w:rPr>
        <w:t>Create Institution</w:t>
      </w:r>
      <w:r>
        <w:t xml:space="preserve"> after you have completed entering your information. </w:t>
      </w:r>
    </w:p>
    <w:p w14:paraId="1BEE80B6" w14:textId="77777777" w:rsidR="003626C9" w:rsidRDefault="003626C9" w:rsidP="003626C9">
      <w:pPr>
        <w:pStyle w:val="ListA3"/>
      </w:pPr>
      <w:r>
        <w:t xml:space="preserve">You can make changes to the institution page later by clicking </w:t>
      </w:r>
      <w:r w:rsidRPr="000C1097">
        <w:rPr>
          <w:b/>
        </w:rPr>
        <w:t>Edit Institution</w:t>
      </w:r>
      <w:r>
        <w:t xml:space="preserve">. You can also delete your institution by clicking </w:t>
      </w:r>
      <w:r w:rsidRPr="000C1097">
        <w:rPr>
          <w:b/>
        </w:rPr>
        <w:t>Delete Institution</w:t>
      </w:r>
      <w:r>
        <w:t xml:space="preserve">. </w:t>
      </w:r>
    </w:p>
    <w:p w14:paraId="2A973D69" w14:textId="37A88894" w:rsidR="000A149F" w:rsidRDefault="000A149F" w:rsidP="003626C9">
      <w:pPr>
        <w:pStyle w:val="ListA2"/>
      </w:pPr>
      <w:bookmarkStart w:id="84" w:name="_Toc495021584"/>
      <w:r>
        <w:t xml:space="preserve">Request to </w:t>
      </w:r>
      <w:r w:rsidR="00286A74">
        <w:t xml:space="preserve">join </w:t>
      </w:r>
      <w:r>
        <w:t>an institution</w:t>
      </w:r>
      <w:bookmarkEnd w:id="84"/>
    </w:p>
    <w:p w14:paraId="6C328EA6" w14:textId="06B106F2" w:rsidR="000A149F" w:rsidRDefault="000A149F" w:rsidP="000A149F">
      <w:pPr>
        <w:pStyle w:val="ListA3"/>
      </w:pPr>
      <w:r>
        <w:t xml:space="preserve">If your institution has an account and you would like to request to be a member, simply scroll to the institution on the left panel of the Home page.  </w:t>
      </w:r>
    </w:p>
    <w:p w14:paraId="071BA4EA" w14:textId="7217E744" w:rsidR="000A149F" w:rsidRDefault="000A149F" w:rsidP="00F26034">
      <w:pPr>
        <w:pStyle w:val="ListA3"/>
      </w:pPr>
      <w:r>
        <w:t xml:space="preserve">Click on the institution’s info button, a blue I, and the institution page opens. The list of Users is displayed on the right hand panel, here there is a </w:t>
      </w:r>
      <w:del w:id="85" w:author="Biplov Bhandari" w:date="2019-11-30T14:15:00Z">
        <w:r w:rsidDel="00B63060">
          <w:delText xml:space="preserve">blue </w:delText>
        </w:r>
      </w:del>
      <w:r w:rsidRPr="00866C0E">
        <w:rPr>
          <w:b/>
        </w:rPr>
        <w:t>REQUEST MEMBERSHIP</w:t>
      </w:r>
      <w:r>
        <w:t xml:space="preserve"> button. Click on that to be considered </w:t>
      </w:r>
      <w:r w:rsidR="00866C0E">
        <w:t>to join the institution</w:t>
      </w:r>
      <w:r>
        <w:t>.</w:t>
      </w:r>
      <w:ins w:id="86" w:author="Biplov Bhandari" w:date="2019-11-30T14:15:00Z">
        <w:r w:rsidR="00B63060">
          <w:t xml:space="preserve"> The institution page also lists the available </w:t>
        </w:r>
        <w:r w:rsidR="00B63060">
          <w:rPr>
            <w:b/>
          </w:rPr>
          <w:t>Projects</w:t>
        </w:r>
        <w:r w:rsidR="00B63060">
          <w:t xml:space="preserve"> </w:t>
        </w:r>
        <w:r w:rsidR="00B63060">
          <w:lastRenderedPageBreak/>
          <w:t xml:space="preserve">done by the </w:t>
        </w:r>
      </w:ins>
      <w:ins w:id="87" w:author="Biplov Bhandari" w:date="2019-11-30T14:16:00Z">
        <w:r w:rsidR="00B63060">
          <w:t>institution</w:t>
        </w:r>
      </w:ins>
      <w:ins w:id="88" w:author="Biplov Bhandari" w:date="2019-11-30T14:15:00Z">
        <w:r w:rsidR="00B63060">
          <w:t xml:space="preserve"> </w:t>
        </w:r>
      </w:ins>
      <w:ins w:id="89" w:author="Biplov Bhandari" w:date="2019-11-30T14:16:00Z">
        <w:r w:rsidR="00B63060">
          <w:t xml:space="preserve">as well as the available list of </w:t>
        </w:r>
        <w:r w:rsidR="00B63060">
          <w:rPr>
            <w:b/>
          </w:rPr>
          <w:t>Imagery</w:t>
        </w:r>
        <w:r w:rsidR="00B63060">
          <w:t xml:space="preserve"> for the institution.</w:t>
        </w:r>
      </w:ins>
      <w:ins w:id="90" w:author="Biplov Bhandari" w:date="2019-11-30T14:12:00Z">
        <w:r w:rsidR="00982FB3">
          <w:br/>
        </w:r>
      </w:ins>
      <w:ins w:id="91" w:author="Biplov Bhandari" w:date="2019-11-30T14:15:00Z">
        <w:r w:rsidR="00B63060">
          <w:rPr>
            <w:noProof/>
          </w:rPr>
          <w:drawing>
            <wp:inline distT="0" distB="0" distL="0" distR="0" wp14:anchorId="238D7C02" wp14:editId="2EDBD226">
              <wp:extent cx="5943600" cy="31032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03245"/>
                      </a:xfrm>
                      <a:prstGeom prst="rect">
                        <a:avLst/>
                      </a:prstGeom>
                    </pic:spPr>
                  </pic:pic>
                </a:graphicData>
              </a:graphic>
            </wp:inline>
          </w:drawing>
        </w:r>
      </w:ins>
    </w:p>
    <w:p w14:paraId="547EE486" w14:textId="09A66C43" w:rsidR="00866C0E" w:rsidRDefault="00F26034" w:rsidP="00866C0E">
      <w:pPr>
        <w:pStyle w:val="ListA2"/>
      </w:pPr>
      <w:bookmarkStart w:id="92" w:name="_Toc495021585"/>
      <w:r>
        <w:t xml:space="preserve">Institution </w:t>
      </w:r>
      <w:r w:rsidR="00866C0E">
        <w:t>management</w:t>
      </w:r>
      <w:bookmarkEnd w:id="92"/>
    </w:p>
    <w:p w14:paraId="5093FFF6" w14:textId="5A4F201E" w:rsidR="00F26034" w:rsidRDefault="00F26034" w:rsidP="00866C0E">
      <w:r>
        <w:t xml:space="preserve">If you are one of the administrators for an institution, you can manage three components on the institution page. These include the imagery feeds, the data collection projects, and the users associated with the institution. </w:t>
      </w:r>
    </w:p>
    <w:p w14:paraId="28900E65" w14:textId="6E378FF0" w:rsidR="00F26034" w:rsidRPr="00F26034" w:rsidRDefault="00F26034" w:rsidP="00F26034">
      <w:pPr>
        <w:pStyle w:val="ListA3"/>
      </w:pPr>
      <w:r>
        <w:t>Go to the institution page and notice the three panels.</w:t>
      </w:r>
    </w:p>
    <w:p w14:paraId="55822EE4" w14:textId="5A9C3CC1" w:rsidR="00F26034" w:rsidRDefault="00F26034" w:rsidP="00F26034">
      <w:pPr>
        <w:pStyle w:val="ListA4"/>
      </w:pPr>
      <w:r w:rsidRPr="00542CFD">
        <w:rPr>
          <w:b/>
        </w:rPr>
        <w:t>Image</w:t>
      </w:r>
      <w:r>
        <w:rPr>
          <w:b/>
        </w:rPr>
        <w:t>ry</w:t>
      </w:r>
      <w:r>
        <w:t xml:space="preserve"> lists all available imagery and WMS Feeds. You can add new imagery feeds here as well. Instructions follow in </w:t>
      </w:r>
      <w:r w:rsidR="00515AAD">
        <w:t>Part 4</w:t>
      </w:r>
      <w:r>
        <w:t xml:space="preserve"> on following page.</w:t>
      </w:r>
    </w:p>
    <w:p w14:paraId="519E0B11" w14:textId="6D930F4F" w:rsidR="003626C9" w:rsidRDefault="003626C9" w:rsidP="003626C9">
      <w:pPr>
        <w:pStyle w:val="ListA3"/>
      </w:pPr>
      <w:r>
        <w:rPr>
          <w:b/>
        </w:rPr>
        <w:t>Project</w:t>
      </w:r>
      <w:r w:rsidR="00F26034">
        <w:rPr>
          <w:b/>
        </w:rPr>
        <w:t>s</w:t>
      </w:r>
      <w:r>
        <w:rPr>
          <w:b/>
        </w:rPr>
        <w:t xml:space="preserve"> </w:t>
      </w:r>
      <w:r w:rsidR="00F26034" w:rsidRPr="00F26034">
        <w:t xml:space="preserve">panel </w:t>
      </w:r>
      <w:r>
        <w:t>lists all projects</w:t>
      </w:r>
      <w:r w:rsidR="00F26034">
        <w:t xml:space="preserve"> and allows you to create new projects</w:t>
      </w:r>
      <w:r>
        <w:t>.</w:t>
      </w:r>
      <w:r w:rsidR="00F26034">
        <w:t xml:space="preserve"> This is discussed in Part </w:t>
      </w:r>
      <w:r w:rsidR="00515AAD">
        <w:t>5</w:t>
      </w:r>
      <w:r w:rsidR="00F26034">
        <w:t xml:space="preserve"> of the manual.</w:t>
      </w:r>
      <w:r>
        <w:t xml:space="preserve"> </w:t>
      </w:r>
    </w:p>
    <w:p w14:paraId="791D82B1" w14:textId="23B39913" w:rsidR="00F26034" w:rsidRDefault="00F26034" w:rsidP="00F26034">
      <w:pPr>
        <w:pStyle w:val="ListA3"/>
      </w:pPr>
      <w:r w:rsidRPr="00F26034">
        <w:rPr>
          <w:b/>
        </w:rPr>
        <w:t>Users</w:t>
      </w:r>
      <w:r w:rsidRPr="008D640B">
        <w:t xml:space="preserve"> </w:t>
      </w:r>
      <w:r>
        <w:t>panel is where users, institution members, can be viewed and updated. Additionally, you can add a Collect Earth Online member to the institution. Pending affiliation requests can be seen and approved. Users can be invited or banned.</w:t>
      </w:r>
    </w:p>
    <w:p w14:paraId="23EFEA02" w14:textId="54D8FECB" w:rsidR="00F26034" w:rsidRDefault="00F26034" w:rsidP="00F26034">
      <w:pPr>
        <w:pStyle w:val="ListA4"/>
      </w:pPr>
      <w:r>
        <w:t xml:space="preserve">To change the role of any user, use the drop down menu to the right of their email address. Available user roles are Admin and Member. </w:t>
      </w:r>
    </w:p>
    <w:p w14:paraId="4AE236D4" w14:textId="05384CFD" w:rsidR="00454298" w:rsidRDefault="00454298" w:rsidP="00454298">
      <w:pPr>
        <w:pStyle w:val="ListA4"/>
      </w:pPr>
      <w:r>
        <w:t>To restrict the admin capabilities of a user to only one of the institution’s project, you can create a new institution specifically for this user and create the project under this new institution. If the other user(s) do not need admin capabilities, they can simply work on the project as a normal user.</w:t>
      </w:r>
    </w:p>
    <w:p w14:paraId="7112011E" w14:textId="77777777" w:rsidR="00F26034" w:rsidRDefault="00F26034" w:rsidP="00515AAD">
      <w:pPr>
        <w:pStyle w:val="ListA1"/>
        <w:ind w:hanging="1260"/>
      </w:pPr>
      <w:bookmarkStart w:id="93" w:name="_Toc495021586"/>
      <w:r>
        <w:t>Adding a new WMS image source</w:t>
      </w:r>
      <w:bookmarkEnd w:id="93"/>
    </w:p>
    <w:p w14:paraId="3667E45C" w14:textId="751C8248" w:rsidR="005C1750" w:rsidRDefault="005C1750" w:rsidP="005C1750">
      <w:pPr>
        <w:pStyle w:val="ListA2"/>
      </w:pPr>
      <w:bookmarkStart w:id="94" w:name="_Toc495021587"/>
      <w:r>
        <w:t>Set up a WMS or WMTS feed</w:t>
      </w:r>
      <w:bookmarkEnd w:id="94"/>
    </w:p>
    <w:p w14:paraId="5AC1DA00" w14:textId="77777777" w:rsidR="00F26034" w:rsidRDefault="00F26034" w:rsidP="00F26034">
      <w:pPr>
        <w:pStyle w:val="ListA3"/>
        <w:numPr>
          <w:ilvl w:val="2"/>
          <w:numId w:val="11"/>
        </w:numPr>
      </w:pPr>
      <w:r>
        <w:t>In order to add a new WMS image source, you need to be logged in as institution administrator</w:t>
      </w:r>
    </w:p>
    <w:p w14:paraId="59D526D0" w14:textId="77777777" w:rsidR="00F26034" w:rsidRDefault="00F26034" w:rsidP="00F26034">
      <w:pPr>
        <w:pStyle w:val="ListA3"/>
        <w:numPr>
          <w:ilvl w:val="2"/>
          <w:numId w:val="11"/>
        </w:numPr>
      </w:pPr>
      <w:r>
        <w:lastRenderedPageBreak/>
        <w:t xml:space="preserve">Go to your institution’s page by clicking on the info (i) icon to the right of its name in the </w:t>
      </w:r>
      <w:r w:rsidRPr="005E000B">
        <w:rPr>
          <w:b/>
        </w:rPr>
        <w:t>Home</w:t>
      </w:r>
      <w:r>
        <w:rPr>
          <w:b/>
        </w:rPr>
        <w:t xml:space="preserve"> </w:t>
      </w:r>
      <w:r w:rsidRPr="005E000B">
        <w:t>page side bar.</w:t>
      </w:r>
    </w:p>
    <w:p w14:paraId="613EDA38" w14:textId="77777777" w:rsidR="00F26034" w:rsidRDefault="00F26034" w:rsidP="00F26034">
      <w:pPr>
        <w:pStyle w:val="ListA3"/>
        <w:numPr>
          <w:ilvl w:val="2"/>
          <w:numId w:val="11"/>
        </w:numPr>
      </w:pPr>
      <w:r>
        <w:t xml:space="preserve">Under the imagery panel, click </w:t>
      </w:r>
      <w:r w:rsidRPr="00EB432F">
        <w:rPr>
          <w:b/>
        </w:rPr>
        <w:t>Add Imagery</w:t>
      </w:r>
      <w:r>
        <w:t xml:space="preserve">. </w:t>
      </w:r>
    </w:p>
    <w:p w14:paraId="43467C52" w14:textId="77777777" w:rsidR="00F26034" w:rsidRDefault="00F26034" w:rsidP="00F26034">
      <w:pPr>
        <w:pStyle w:val="ListA3"/>
        <w:numPr>
          <w:ilvl w:val="2"/>
          <w:numId w:val="11"/>
        </w:numPr>
      </w:pPr>
      <w:r>
        <w:t>Fill out the fields to specify the connection information for your WMS server. Example:</w:t>
      </w:r>
    </w:p>
    <w:p w14:paraId="021C37CD" w14:textId="77777777" w:rsidR="00F26034" w:rsidRDefault="00F26034" w:rsidP="00F26034">
      <w:pPr>
        <w:pStyle w:val="ListA3"/>
        <w:numPr>
          <w:ilvl w:val="3"/>
          <w:numId w:val="11"/>
        </w:numPr>
      </w:pPr>
      <w:r w:rsidRPr="006E7CF9">
        <w:rPr>
          <w:b/>
          <w:rPrChange w:id="95" w:author="Biplov Bhandari" w:date="2019-11-30T14:37:00Z">
            <w:rPr/>
          </w:rPrChange>
        </w:rPr>
        <w:t>Title</w:t>
      </w:r>
      <w:r>
        <w:t xml:space="preserve">: </w:t>
      </w:r>
      <w:r w:rsidRPr="00104A0A">
        <w:t>NASASERVIRChipset2002</w:t>
      </w:r>
    </w:p>
    <w:p w14:paraId="0F955711" w14:textId="77777777" w:rsidR="00F26034" w:rsidRDefault="00F26034" w:rsidP="00F26034">
      <w:pPr>
        <w:pStyle w:val="ListA3"/>
        <w:numPr>
          <w:ilvl w:val="3"/>
          <w:numId w:val="11"/>
        </w:numPr>
      </w:pPr>
      <w:r w:rsidRPr="006E7CF9">
        <w:rPr>
          <w:b/>
          <w:rPrChange w:id="96" w:author="Biplov Bhandari" w:date="2019-11-30T14:37:00Z">
            <w:rPr/>
          </w:rPrChange>
        </w:rPr>
        <w:t>Attribution</w:t>
      </w:r>
      <w:r>
        <w:t xml:space="preserve">: </w:t>
      </w:r>
      <w:r w:rsidRPr="00104A0A">
        <w:t xml:space="preserve">June 2002 Imagery Data Courtesy of </w:t>
      </w:r>
      <w:proofErr w:type="spellStart"/>
      <w:r w:rsidRPr="00104A0A">
        <w:t>DigitalGlobe</w:t>
      </w:r>
      <w:proofErr w:type="spellEnd"/>
    </w:p>
    <w:p w14:paraId="6F39E55E" w14:textId="77777777" w:rsidR="00F26034" w:rsidRDefault="00F26034" w:rsidP="00F26034">
      <w:pPr>
        <w:pStyle w:val="ListA3"/>
        <w:numPr>
          <w:ilvl w:val="3"/>
          <w:numId w:val="11"/>
        </w:numPr>
      </w:pPr>
      <w:proofErr w:type="spellStart"/>
      <w:r w:rsidRPr="006E7CF9">
        <w:rPr>
          <w:b/>
          <w:rPrChange w:id="97" w:author="Biplov Bhandari" w:date="2019-11-30T14:37:00Z">
            <w:rPr/>
          </w:rPrChange>
        </w:rPr>
        <w:t>GeoServer</w:t>
      </w:r>
      <w:proofErr w:type="spellEnd"/>
      <w:r w:rsidRPr="006E7CF9">
        <w:rPr>
          <w:b/>
          <w:rPrChange w:id="98" w:author="Biplov Bhandari" w:date="2019-11-30T14:37:00Z">
            <w:rPr/>
          </w:rPrChange>
        </w:rPr>
        <w:t xml:space="preserve"> URL</w:t>
      </w:r>
      <w:r>
        <w:t xml:space="preserve">:  </w:t>
      </w:r>
      <w:hyperlink r:id="rId49" w:tgtFrame="_blank" w:history="1">
        <w:r>
          <w:rPr>
            <w:rStyle w:val="Hyperlink"/>
          </w:rPr>
          <w:t>http://pyrite.sig-gis.com/geoserver/wms</w:t>
        </w:r>
      </w:hyperlink>
      <w:r>
        <w:t xml:space="preserve">        </w:t>
      </w:r>
    </w:p>
    <w:p w14:paraId="1B212EDA" w14:textId="77777777" w:rsidR="00F26034" w:rsidRDefault="00F26034" w:rsidP="00F26034">
      <w:pPr>
        <w:pStyle w:val="ListA3"/>
        <w:numPr>
          <w:ilvl w:val="3"/>
          <w:numId w:val="11"/>
        </w:numPr>
      </w:pPr>
      <w:proofErr w:type="spellStart"/>
      <w:r w:rsidRPr="006E7CF9">
        <w:rPr>
          <w:b/>
          <w:rPrChange w:id="99" w:author="Biplov Bhandari" w:date="2019-11-30T14:37:00Z">
            <w:rPr/>
          </w:rPrChange>
        </w:rPr>
        <w:t>GeoServer</w:t>
      </w:r>
      <w:proofErr w:type="spellEnd"/>
      <w:r w:rsidRPr="006E7CF9">
        <w:rPr>
          <w:b/>
          <w:rPrChange w:id="100" w:author="Biplov Bhandari" w:date="2019-11-30T14:37:00Z">
            <w:rPr/>
          </w:rPrChange>
        </w:rPr>
        <w:t xml:space="preserve"> Layer Name</w:t>
      </w:r>
      <w:r>
        <w:t xml:space="preserve">: </w:t>
      </w:r>
      <w:proofErr w:type="gramStart"/>
      <w:r>
        <w:t>servir:yr</w:t>
      </w:r>
      <w:proofErr w:type="gramEnd"/>
      <w:r>
        <w:t>2002         </w:t>
      </w:r>
    </w:p>
    <w:p w14:paraId="630F23A8" w14:textId="570101EE" w:rsidR="00F26034" w:rsidRDefault="00F26034" w:rsidP="00F26034">
      <w:pPr>
        <w:pStyle w:val="ListA3"/>
        <w:numPr>
          <w:ilvl w:val="3"/>
          <w:numId w:val="11"/>
        </w:numPr>
      </w:pPr>
      <w:proofErr w:type="spellStart"/>
      <w:r w:rsidRPr="006E7CF9">
        <w:rPr>
          <w:b/>
          <w:rPrChange w:id="101" w:author="Biplov Bhandari" w:date="2019-11-30T14:37:00Z">
            <w:rPr/>
          </w:rPrChange>
        </w:rPr>
        <w:t>GeoServer</w:t>
      </w:r>
      <w:proofErr w:type="spellEnd"/>
      <w:r w:rsidRPr="006E7CF9">
        <w:rPr>
          <w:b/>
          <w:rPrChange w:id="102" w:author="Biplov Bhandari" w:date="2019-11-30T14:37:00Z">
            <w:rPr/>
          </w:rPrChange>
        </w:rPr>
        <w:t xml:space="preserve"> </w:t>
      </w:r>
      <w:proofErr w:type="spellStart"/>
      <w:r w:rsidRPr="006E7CF9">
        <w:rPr>
          <w:b/>
          <w:rPrChange w:id="103" w:author="Biplov Bhandari" w:date="2019-11-30T14:37:00Z">
            <w:rPr/>
          </w:rPrChange>
        </w:rPr>
        <w:t>Params</w:t>
      </w:r>
      <w:proofErr w:type="spellEnd"/>
      <w:r w:rsidRPr="006E7CF9">
        <w:rPr>
          <w:b/>
          <w:rPrChange w:id="104" w:author="Biplov Bhandari" w:date="2019-11-30T14:37:00Z">
            <w:rPr/>
          </w:rPrChange>
        </w:rPr>
        <w:t xml:space="preserve"> (as JSON </w:t>
      </w:r>
      <w:del w:id="105" w:author="Biplov Bhandari" w:date="2019-11-30T14:43:00Z">
        <w:r w:rsidRPr="006E7CF9" w:rsidDel="00350366">
          <w:rPr>
            <w:b/>
            <w:rPrChange w:id="106" w:author="Biplov Bhandari" w:date="2019-11-30T14:37:00Z">
              <w:rPr/>
            </w:rPrChange>
          </w:rPr>
          <w:delText>string</w:delText>
        </w:r>
      </w:del>
      <w:ins w:id="107" w:author="Biplov Bhandari" w:date="2019-11-30T14:43:00Z">
        <w:r w:rsidR="00350366">
          <w:rPr>
            <w:b/>
          </w:rPr>
          <w:t>object</w:t>
        </w:r>
      </w:ins>
      <w:r w:rsidRPr="006E7CF9">
        <w:rPr>
          <w:b/>
          <w:rPrChange w:id="108" w:author="Biplov Bhandari" w:date="2019-11-30T14:37:00Z">
            <w:rPr/>
          </w:rPrChange>
        </w:rPr>
        <w:t>)</w:t>
      </w:r>
      <w:r>
        <w:t>: {"TILED": true}           </w:t>
      </w:r>
    </w:p>
    <w:p w14:paraId="56D7C24A" w14:textId="472BC1D8" w:rsidR="00F26034" w:rsidRDefault="00F26034" w:rsidP="00F26034">
      <w:pPr>
        <w:pStyle w:val="ListA3"/>
        <w:numPr>
          <w:ilvl w:val="2"/>
          <w:numId w:val="11"/>
        </w:numPr>
      </w:pPr>
      <w:r>
        <w:t xml:space="preserve">Click </w:t>
      </w:r>
      <w:del w:id="109" w:author="Biplov Bhandari" w:date="2019-11-30T14:37:00Z">
        <w:r w:rsidDel="006E7CF9">
          <w:rPr>
            <w:b/>
          </w:rPr>
          <w:delText>Save Changes</w:delText>
        </w:r>
      </w:del>
      <w:ins w:id="110" w:author="Biplov Bhandari" w:date="2019-11-30T14:37:00Z">
        <w:r w:rsidR="006E7CF9">
          <w:rPr>
            <w:b/>
          </w:rPr>
          <w:t>Add New Imagery</w:t>
        </w:r>
      </w:ins>
      <w:r>
        <w:t>.</w:t>
      </w:r>
      <w:ins w:id="111" w:author="Biplov Bhandari" w:date="2019-11-30T14:37:00Z">
        <w:r w:rsidR="006E7CF9">
          <w:br/>
        </w:r>
      </w:ins>
      <w:ins w:id="112" w:author="Biplov Bhandari" w:date="2019-11-30T14:40:00Z">
        <w:r w:rsidR="006E7CF9">
          <w:rPr>
            <w:noProof/>
          </w:rPr>
          <w:drawing>
            <wp:inline distT="0" distB="0" distL="0" distR="0" wp14:anchorId="74B86231" wp14:editId="1F224472">
              <wp:extent cx="5943600" cy="32727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72790"/>
                      </a:xfrm>
                      <a:prstGeom prst="rect">
                        <a:avLst/>
                      </a:prstGeom>
                    </pic:spPr>
                  </pic:pic>
                </a:graphicData>
              </a:graphic>
            </wp:inline>
          </w:drawing>
        </w:r>
      </w:ins>
    </w:p>
    <w:p w14:paraId="2E457E0E" w14:textId="77777777" w:rsidR="00F26034" w:rsidRDefault="00F26034" w:rsidP="00F26034">
      <w:pPr>
        <w:pStyle w:val="ListA2"/>
      </w:pPr>
      <w:bookmarkStart w:id="113" w:name="_Toc495021588"/>
      <w:r>
        <w:t xml:space="preserve">Adding two </w:t>
      </w:r>
      <w:r w:rsidRPr="00F26034">
        <w:t>different</w:t>
      </w:r>
      <w:r>
        <w:t xml:space="preserve"> years of available imagery</w:t>
      </w:r>
      <w:bookmarkEnd w:id="113"/>
    </w:p>
    <w:p w14:paraId="3B01AB83" w14:textId="77777777" w:rsidR="00F26034" w:rsidRDefault="00F26034" w:rsidP="00515AAD">
      <w:pPr>
        <w:pStyle w:val="ListA3"/>
        <w:numPr>
          <w:ilvl w:val="2"/>
          <w:numId w:val="12"/>
        </w:numPr>
      </w:pPr>
      <w:r>
        <w:t xml:space="preserve">You can add a second source of the available imagery (such as </w:t>
      </w:r>
      <w:proofErr w:type="spellStart"/>
      <w:r>
        <w:t>DigitalGlobe</w:t>
      </w:r>
      <w:proofErr w:type="spellEnd"/>
      <w:r>
        <w:t xml:space="preserve">) for a different date and toggle between different years in the data collection mode. </w:t>
      </w:r>
    </w:p>
    <w:p w14:paraId="4A1DA4EB" w14:textId="77777777" w:rsidR="00F26034" w:rsidRDefault="00F26034" w:rsidP="00515AAD">
      <w:pPr>
        <w:pStyle w:val="ListA3"/>
        <w:numPr>
          <w:ilvl w:val="2"/>
          <w:numId w:val="12"/>
        </w:numPr>
      </w:pPr>
      <w:r>
        <w:t>You need to be logged in as institution administrator.</w:t>
      </w:r>
    </w:p>
    <w:p w14:paraId="6E4CAD86" w14:textId="77777777" w:rsidR="00F26034" w:rsidRDefault="00F26034" w:rsidP="00515AAD">
      <w:pPr>
        <w:pStyle w:val="ListA3"/>
        <w:numPr>
          <w:ilvl w:val="2"/>
          <w:numId w:val="12"/>
        </w:numPr>
      </w:pPr>
      <w:r>
        <w:t xml:space="preserve">Go to your institution’s page by clicking on the info (i) icon to the right of its name in the </w:t>
      </w:r>
      <w:r w:rsidRPr="005E000B">
        <w:rPr>
          <w:b/>
        </w:rPr>
        <w:t>Home</w:t>
      </w:r>
      <w:r>
        <w:rPr>
          <w:b/>
        </w:rPr>
        <w:t xml:space="preserve"> </w:t>
      </w:r>
      <w:r w:rsidRPr="005E000B">
        <w:t>page side bar.</w:t>
      </w:r>
      <w:r>
        <w:t xml:space="preserve"> </w:t>
      </w:r>
    </w:p>
    <w:p w14:paraId="0EA9EBF0" w14:textId="77777777" w:rsidR="00F26034" w:rsidRDefault="00F26034" w:rsidP="00515AAD">
      <w:pPr>
        <w:pStyle w:val="ListA3"/>
        <w:numPr>
          <w:ilvl w:val="2"/>
          <w:numId w:val="12"/>
        </w:numPr>
      </w:pPr>
      <w:r>
        <w:t xml:space="preserve">Under the imagery panel, click </w:t>
      </w:r>
      <w:r>
        <w:rPr>
          <w:b/>
        </w:rPr>
        <w:t>Add Imagery</w:t>
      </w:r>
      <w:r>
        <w:t xml:space="preserve">. </w:t>
      </w:r>
    </w:p>
    <w:p w14:paraId="27CD0C36" w14:textId="77777777" w:rsidR="00F26034" w:rsidRDefault="00F26034" w:rsidP="00515AAD">
      <w:pPr>
        <w:pStyle w:val="ListA3"/>
        <w:numPr>
          <w:ilvl w:val="2"/>
          <w:numId w:val="12"/>
        </w:numPr>
      </w:pPr>
      <w:r>
        <w:t>Fill out the fields to specify the connection information for the imagery:</w:t>
      </w:r>
    </w:p>
    <w:p w14:paraId="005A4C09" w14:textId="5AC9ED7C" w:rsidR="00F26034" w:rsidRDefault="00F26034" w:rsidP="00515AAD">
      <w:pPr>
        <w:pStyle w:val="ListA3"/>
        <w:numPr>
          <w:ilvl w:val="3"/>
          <w:numId w:val="12"/>
        </w:numPr>
      </w:pPr>
      <w:del w:id="114" w:author="Biplov Bhandari" w:date="2019-11-30T14:41:00Z">
        <w:r w:rsidRPr="00350366" w:rsidDel="00350366">
          <w:rPr>
            <w:b/>
            <w:rPrChange w:id="115" w:author="Biplov Bhandari" w:date="2019-11-30T14:41:00Z">
              <w:rPr/>
            </w:rPrChange>
          </w:rPr>
          <w:delText>Type in a title for the new imagery layer</w:delText>
        </w:r>
      </w:del>
      <w:ins w:id="116" w:author="Biplov Bhandari" w:date="2019-11-30T14:41:00Z">
        <w:r w:rsidR="00350366">
          <w:rPr>
            <w:b/>
          </w:rPr>
          <w:t>Title</w:t>
        </w:r>
        <w:r w:rsidR="00350366">
          <w:t>:</w:t>
        </w:r>
      </w:ins>
      <w:del w:id="117" w:author="Biplov Bhandari" w:date="2019-11-30T14:41:00Z">
        <w:r w:rsidDel="00350366">
          <w:delText>, eg</w:delText>
        </w:r>
      </w:del>
      <w:r>
        <w:t xml:space="preserve"> </w:t>
      </w:r>
      <w:del w:id="118" w:author="Biplov Bhandari" w:date="2019-11-30T14:42:00Z">
        <w:r w:rsidDel="00350366">
          <w:delText>“</w:delText>
        </w:r>
      </w:del>
      <w:proofErr w:type="spellStart"/>
      <w:r>
        <w:t>DigitalGlobe</w:t>
      </w:r>
      <w:proofErr w:type="spellEnd"/>
      <w:r>
        <w:t xml:space="preserve"> 2012</w:t>
      </w:r>
      <w:del w:id="119" w:author="Biplov Bhandari" w:date="2019-11-30T14:42:00Z">
        <w:r w:rsidDel="00350366">
          <w:delText>”</w:delText>
        </w:r>
      </w:del>
    </w:p>
    <w:p w14:paraId="2323B5A3" w14:textId="53745F7A" w:rsidR="00F26034" w:rsidRDefault="00350366" w:rsidP="00515AAD">
      <w:pPr>
        <w:pStyle w:val="ListA3"/>
        <w:numPr>
          <w:ilvl w:val="3"/>
          <w:numId w:val="12"/>
        </w:numPr>
      </w:pPr>
      <w:ins w:id="120" w:author="Biplov Bhandari" w:date="2019-11-30T14:42:00Z">
        <w:r>
          <w:rPr>
            <w:b/>
          </w:rPr>
          <w:t>Attribution</w:t>
        </w:r>
      </w:ins>
      <w:del w:id="121" w:author="Biplov Bhandari" w:date="2019-11-30T14:41:00Z">
        <w:r w:rsidR="00F26034" w:rsidDel="00350366">
          <w:delText>Type a short description in the attribution field, eg</w:delText>
        </w:r>
      </w:del>
      <w:r w:rsidR="00F26034">
        <w:t xml:space="preserve"> </w:t>
      </w:r>
      <w:del w:id="122" w:author="Biplov Bhandari" w:date="2019-11-30T14:42:00Z">
        <w:r w:rsidR="00F26034" w:rsidDel="00350366">
          <w:delText>“</w:delText>
        </w:r>
      </w:del>
      <w:proofErr w:type="spellStart"/>
      <w:r w:rsidR="00F26034">
        <w:t>DigitalGlobe</w:t>
      </w:r>
      <w:proofErr w:type="spellEnd"/>
      <w:r w:rsidR="00F26034">
        <w:t xml:space="preserve"> imagery from 2012</w:t>
      </w:r>
      <w:del w:id="123" w:author="Biplov Bhandari" w:date="2019-11-30T14:42:00Z">
        <w:r w:rsidR="00F26034" w:rsidDel="00350366">
          <w:delText>”</w:delText>
        </w:r>
      </w:del>
    </w:p>
    <w:p w14:paraId="2BFBE2D1" w14:textId="77777777" w:rsidR="00F26034" w:rsidRDefault="00F26034" w:rsidP="00515AAD">
      <w:pPr>
        <w:pStyle w:val="ListA3"/>
        <w:numPr>
          <w:ilvl w:val="3"/>
          <w:numId w:val="12"/>
        </w:numPr>
      </w:pPr>
      <w:del w:id="124" w:author="Biplov Bhandari" w:date="2019-11-30T14:42:00Z">
        <w:r w:rsidDel="00350366">
          <w:delText xml:space="preserve">For </w:delText>
        </w:r>
      </w:del>
      <w:proofErr w:type="spellStart"/>
      <w:r w:rsidRPr="00350366">
        <w:rPr>
          <w:b/>
          <w:rPrChange w:id="125" w:author="Biplov Bhandari" w:date="2019-11-30T14:42:00Z">
            <w:rPr/>
          </w:rPrChange>
        </w:rPr>
        <w:t>GeoServer</w:t>
      </w:r>
      <w:proofErr w:type="spellEnd"/>
      <w:r w:rsidRPr="00350366">
        <w:rPr>
          <w:b/>
          <w:rPrChange w:id="126" w:author="Biplov Bhandari" w:date="2019-11-30T14:42:00Z">
            <w:rPr/>
          </w:rPrChange>
        </w:rPr>
        <w:t xml:space="preserve"> URL</w:t>
      </w:r>
      <w:del w:id="127" w:author="Biplov Bhandari" w:date="2019-11-30T14:42:00Z">
        <w:r w:rsidDel="00350366">
          <w:delText>, type</w:delText>
        </w:r>
      </w:del>
      <w:r>
        <w:t xml:space="preserve">: </w:t>
      </w:r>
      <w:r w:rsidRPr="00543AA4">
        <w:t>https://services.digitalglobe.com/mapservice/wmsaccess</w:t>
      </w:r>
    </w:p>
    <w:p w14:paraId="7939416A" w14:textId="7BDDBF4B" w:rsidR="00F26034" w:rsidRDefault="00F26034" w:rsidP="00515AAD">
      <w:pPr>
        <w:pStyle w:val="ListA3"/>
        <w:numPr>
          <w:ilvl w:val="3"/>
          <w:numId w:val="12"/>
        </w:numPr>
      </w:pPr>
      <w:del w:id="128" w:author="Biplov Bhandari" w:date="2019-11-30T14:43:00Z">
        <w:r w:rsidDel="00350366">
          <w:delText xml:space="preserve">For </w:delText>
        </w:r>
      </w:del>
      <w:proofErr w:type="spellStart"/>
      <w:r w:rsidRPr="00350366">
        <w:rPr>
          <w:b/>
          <w:rPrChange w:id="129" w:author="Biplov Bhandari" w:date="2019-11-30T14:43:00Z">
            <w:rPr/>
          </w:rPrChange>
        </w:rPr>
        <w:t>GeoServer</w:t>
      </w:r>
      <w:proofErr w:type="spellEnd"/>
      <w:r w:rsidRPr="00350366">
        <w:rPr>
          <w:b/>
          <w:rPrChange w:id="130" w:author="Biplov Bhandari" w:date="2019-11-30T14:43:00Z">
            <w:rPr/>
          </w:rPrChange>
        </w:rPr>
        <w:t xml:space="preserve"> Layer Name</w:t>
      </w:r>
      <w:del w:id="131" w:author="Biplov Bhandari" w:date="2019-11-30T14:43:00Z">
        <w:r w:rsidDel="00350366">
          <w:delText>, type</w:delText>
        </w:r>
      </w:del>
      <w:ins w:id="132" w:author="Biplov Bhandari" w:date="2019-11-30T14:43:00Z">
        <w:r w:rsidR="00350366">
          <w:t>:</w:t>
        </w:r>
      </w:ins>
      <w:r>
        <w:t xml:space="preserve"> </w:t>
      </w:r>
      <w:del w:id="133" w:author="Biplov Bhandari" w:date="2019-11-30T14:43:00Z">
        <w:r w:rsidDel="00350366">
          <w:delText>“</w:delText>
        </w:r>
      </w:del>
      <w:proofErr w:type="spellStart"/>
      <w:r>
        <w:t>DigitalGlobe:Imagery</w:t>
      </w:r>
      <w:proofErr w:type="spellEnd"/>
      <w:del w:id="134" w:author="Biplov Bhandari" w:date="2019-11-30T14:43:00Z">
        <w:r w:rsidDel="00350366">
          <w:delText>”</w:delText>
        </w:r>
      </w:del>
    </w:p>
    <w:p w14:paraId="248F8961" w14:textId="14AA6161" w:rsidR="00F26034" w:rsidRDefault="00F26034" w:rsidP="00515AAD">
      <w:pPr>
        <w:pStyle w:val="ListA3"/>
        <w:numPr>
          <w:ilvl w:val="3"/>
          <w:numId w:val="12"/>
        </w:numPr>
      </w:pPr>
      <w:del w:id="135" w:author="Biplov Bhandari" w:date="2019-11-30T14:43:00Z">
        <w:r w:rsidDel="00350366">
          <w:delText xml:space="preserve">In the </w:delText>
        </w:r>
      </w:del>
      <w:proofErr w:type="spellStart"/>
      <w:r w:rsidRPr="00350366">
        <w:rPr>
          <w:b/>
          <w:rPrChange w:id="136" w:author="Biplov Bhandari" w:date="2019-11-30T14:43:00Z">
            <w:rPr/>
          </w:rPrChange>
        </w:rPr>
        <w:t>GeoServerParams</w:t>
      </w:r>
      <w:proofErr w:type="spellEnd"/>
      <w:r w:rsidRPr="00350366">
        <w:rPr>
          <w:b/>
          <w:rPrChange w:id="137" w:author="Biplov Bhandari" w:date="2019-11-30T14:43:00Z">
            <w:rPr/>
          </w:rPrChange>
        </w:rPr>
        <w:t xml:space="preserve"> (as JSON </w:t>
      </w:r>
      <w:ins w:id="138" w:author="Biplov Bhandari" w:date="2019-11-30T14:44:00Z">
        <w:r w:rsidR="00350366">
          <w:rPr>
            <w:b/>
          </w:rPr>
          <w:t>object</w:t>
        </w:r>
      </w:ins>
      <w:del w:id="139" w:author="Biplov Bhandari" w:date="2019-11-30T14:44:00Z">
        <w:r w:rsidRPr="00350366" w:rsidDel="00350366">
          <w:rPr>
            <w:b/>
            <w:rPrChange w:id="140" w:author="Biplov Bhandari" w:date="2019-11-30T14:43:00Z">
              <w:rPr/>
            </w:rPrChange>
          </w:rPr>
          <w:delText>s</w:delText>
        </w:r>
      </w:del>
      <w:del w:id="141" w:author="Biplov Bhandari" w:date="2019-11-30T14:43:00Z">
        <w:r w:rsidRPr="00350366" w:rsidDel="00350366">
          <w:rPr>
            <w:b/>
            <w:rPrChange w:id="142" w:author="Biplov Bhandari" w:date="2019-11-30T14:43:00Z">
              <w:rPr/>
            </w:rPrChange>
          </w:rPr>
          <w:delText>tring</w:delText>
        </w:r>
      </w:del>
      <w:r w:rsidRPr="00350366">
        <w:rPr>
          <w:b/>
          <w:rPrChange w:id="143" w:author="Biplov Bhandari" w:date="2019-11-30T14:43:00Z">
            <w:rPr/>
          </w:rPrChange>
        </w:rPr>
        <w:t>)</w:t>
      </w:r>
      <w:del w:id="144" w:author="Biplov Bhandari" w:date="2019-11-30T14:44:00Z">
        <w:r w:rsidDel="00350366">
          <w:delText>) field, write</w:delText>
        </w:r>
      </w:del>
      <w:r>
        <w:t>:</w:t>
      </w:r>
    </w:p>
    <w:p w14:paraId="31960A1B" w14:textId="4AAD5283" w:rsidR="00F26034" w:rsidRDefault="00F26034" w:rsidP="00515AAD">
      <w:pPr>
        <w:pStyle w:val="Code"/>
      </w:pPr>
      <w:r w:rsidRPr="00DF4CD0">
        <w:lastRenderedPageBreak/>
        <w:t>{</w:t>
      </w:r>
      <w:ins w:id="145" w:author="Biplov Bhandari" w:date="2019-11-30T14:46:00Z">
        <w:r w:rsidR="00350366">
          <w:t>“</w:t>
        </w:r>
      </w:ins>
      <w:r w:rsidRPr="00DF4CD0">
        <w:t>VERSION</w:t>
      </w:r>
      <w:ins w:id="146" w:author="Biplov Bhandari" w:date="2019-11-30T14:46:00Z">
        <w:r w:rsidR="00350366">
          <w:t>”</w:t>
        </w:r>
      </w:ins>
      <w:r w:rsidRPr="00DF4CD0">
        <w:t xml:space="preserve">: "1.1.1", </w:t>
      </w:r>
      <w:ins w:id="147" w:author="Biplov Bhandari" w:date="2019-11-30T14:46:00Z">
        <w:r w:rsidR="00350366">
          <w:t>“</w:t>
        </w:r>
      </w:ins>
      <w:r w:rsidRPr="00DF4CD0">
        <w:t>CONNECTID</w:t>
      </w:r>
      <w:ins w:id="148" w:author="Biplov Bhandari" w:date="2019-11-30T14:46:00Z">
        <w:r w:rsidR="00350366">
          <w:t>”</w:t>
        </w:r>
      </w:ins>
      <w:r w:rsidRPr="00DF4CD0">
        <w:t xml:space="preserve">: "63f634af-fc31-4d81-9505-b62b4701f8a9", </w:t>
      </w:r>
      <w:ins w:id="149" w:author="Biplov Bhandari" w:date="2019-11-30T14:46:00Z">
        <w:r w:rsidR="00350366">
          <w:t>“</w:t>
        </w:r>
      </w:ins>
      <w:r w:rsidRPr="00DF4CD0">
        <w:t>FEATUREPROFILE</w:t>
      </w:r>
      <w:ins w:id="150" w:author="Biplov Bhandari" w:date="2019-11-30T14:46:00Z">
        <w:r w:rsidR="00350366">
          <w:t>”</w:t>
        </w:r>
      </w:ins>
      <w:r w:rsidRPr="00DF4CD0">
        <w:t>: "</w:t>
      </w:r>
      <w:proofErr w:type="spellStart"/>
      <w:r w:rsidRPr="00DF4CD0">
        <w:t>Accuracy_Profile</w:t>
      </w:r>
      <w:proofErr w:type="spellEnd"/>
      <w:r w:rsidRPr="00DF4CD0">
        <w:t xml:space="preserve">", </w:t>
      </w:r>
      <w:ins w:id="151" w:author="Biplov Bhandari" w:date="2019-11-30T14:46:00Z">
        <w:r w:rsidR="00350366">
          <w:t>“</w:t>
        </w:r>
      </w:ins>
      <w:r w:rsidRPr="00DF4CD0">
        <w:t>COVERAGE_CQL_FILTER</w:t>
      </w:r>
      <w:ins w:id="152" w:author="Biplov Bhandari" w:date="2019-11-30T14:46:00Z">
        <w:r w:rsidR="00350366">
          <w:t>”</w:t>
        </w:r>
      </w:ins>
      <w:r w:rsidRPr="00DF4CD0">
        <w:t>: "(acquisition_date&gt;'</w:t>
      </w:r>
      <w:r w:rsidRPr="00DF4CD0">
        <w:rPr>
          <w:b/>
          <w:color w:val="FF0000"/>
        </w:rPr>
        <w:t>2012</w:t>
      </w:r>
      <w:r w:rsidRPr="00DF4CD0">
        <w:t>-01-01</w:t>
      </w:r>
      <w:proofErr w:type="gramStart"/>
      <w:r w:rsidRPr="00DF4CD0">
        <w:t>')AND</w:t>
      </w:r>
      <w:proofErr w:type="gramEnd"/>
      <w:r w:rsidRPr="00DF4CD0">
        <w:t>(acquisition_date&lt;'</w:t>
      </w:r>
      <w:r w:rsidRPr="00DF4CD0">
        <w:rPr>
          <w:b/>
          <w:color w:val="FF0000"/>
        </w:rPr>
        <w:t>2012</w:t>
      </w:r>
      <w:r w:rsidRPr="00DF4CD0">
        <w:t>-12-31')"}</w:t>
      </w:r>
      <w:r>
        <w:t xml:space="preserve"> </w:t>
      </w:r>
    </w:p>
    <w:p w14:paraId="640E8CAA" w14:textId="77777777" w:rsidR="00F26034" w:rsidRDefault="00F26034" w:rsidP="00F26034">
      <w:pPr>
        <w:pStyle w:val="ListA3"/>
        <w:numPr>
          <w:ilvl w:val="0"/>
          <w:numId w:val="0"/>
        </w:numPr>
        <w:ind w:left="720"/>
      </w:pPr>
      <w:r>
        <w:t xml:space="preserve">The year (2012) is marked in red and bold letters and occurs twice – you need to adjust the four-digit year to your year of choice. </w:t>
      </w:r>
    </w:p>
    <w:p w14:paraId="1D375450" w14:textId="199359F7" w:rsidR="00F26034" w:rsidRDefault="00F26034" w:rsidP="00F26034">
      <w:pPr>
        <w:pStyle w:val="ListA3"/>
        <w:numPr>
          <w:ilvl w:val="0"/>
          <w:numId w:val="0"/>
        </w:numPr>
        <w:ind w:left="720"/>
      </w:pPr>
      <w:r>
        <w:t xml:space="preserve">The imagery time can be constrained for any month or date range of choice by adjusting the month and day of the acquisition date instead of only the year. </w:t>
      </w:r>
    </w:p>
    <w:p w14:paraId="6EAA52E2" w14:textId="19BE6768" w:rsidR="00F26034" w:rsidRDefault="00F26034" w:rsidP="00515AAD">
      <w:pPr>
        <w:pStyle w:val="ListA3"/>
        <w:numPr>
          <w:ilvl w:val="2"/>
          <w:numId w:val="12"/>
        </w:numPr>
      </w:pPr>
      <w:r>
        <w:t xml:space="preserve">Click </w:t>
      </w:r>
      <w:r>
        <w:rPr>
          <w:b/>
        </w:rPr>
        <w:t>Save Changes</w:t>
      </w:r>
      <w:r>
        <w:t>.</w:t>
      </w:r>
      <w:ins w:id="153" w:author="Biplov Bhandari" w:date="2019-11-30T14:46:00Z">
        <w:r w:rsidR="00113EDC">
          <w:br/>
        </w:r>
      </w:ins>
      <w:ins w:id="154" w:author="Biplov Bhandari" w:date="2019-11-30T14:47:00Z">
        <w:r w:rsidR="00113EDC">
          <w:rPr>
            <w:noProof/>
          </w:rPr>
          <w:drawing>
            <wp:inline distT="0" distB="0" distL="0" distR="0" wp14:anchorId="3891C125" wp14:editId="4AAB8367">
              <wp:extent cx="4229100" cy="3771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29100" cy="3771900"/>
                      </a:xfrm>
                      <a:prstGeom prst="rect">
                        <a:avLst/>
                      </a:prstGeom>
                    </pic:spPr>
                  </pic:pic>
                </a:graphicData>
              </a:graphic>
            </wp:inline>
          </w:drawing>
        </w:r>
      </w:ins>
    </w:p>
    <w:p w14:paraId="173A8F6E" w14:textId="77777777" w:rsidR="00F26034" w:rsidRDefault="00F26034" w:rsidP="00515AAD">
      <w:pPr>
        <w:pStyle w:val="ListA3"/>
        <w:numPr>
          <w:ilvl w:val="2"/>
          <w:numId w:val="12"/>
        </w:numPr>
      </w:pPr>
      <w:r>
        <w:t>You can add several layers for different years of imagery by repeating steps 4-6.</w:t>
      </w:r>
    </w:p>
    <w:p w14:paraId="3C9D3505" w14:textId="77777777" w:rsidR="00F26034" w:rsidRDefault="00F26034" w:rsidP="00515AAD">
      <w:pPr>
        <w:pStyle w:val="ListA3"/>
        <w:numPr>
          <w:ilvl w:val="2"/>
          <w:numId w:val="12"/>
        </w:numPr>
      </w:pPr>
      <w:r>
        <w:t xml:space="preserve">When creating a project, select one of the available imagery layers as default </w:t>
      </w:r>
      <w:proofErr w:type="spellStart"/>
      <w:r>
        <w:t>basemap</w:t>
      </w:r>
      <w:proofErr w:type="spellEnd"/>
      <w:r>
        <w:t xml:space="preserve"> source. You can switch between all of the available imagery layers during analysis.</w:t>
      </w:r>
    </w:p>
    <w:p w14:paraId="7607D449" w14:textId="77777777" w:rsidR="00F26034" w:rsidRDefault="00F26034" w:rsidP="00515AAD">
      <w:pPr>
        <w:pStyle w:val="ListA3"/>
        <w:numPr>
          <w:ilvl w:val="2"/>
          <w:numId w:val="12"/>
        </w:numPr>
      </w:pPr>
      <w:r>
        <w:t xml:space="preserve">Navigate to your project on the data collection page to analyze plots. You can now toggle between imagery layers by selecting them in the drop-down menu under </w:t>
      </w:r>
      <w:r w:rsidRPr="003D0715">
        <w:rPr>
          <w:b/>
        </w:rPr>
        <w:t>IMAGERY OPTIONS</w:t>
      </w:r>
      <w:r>
        <w:t>.</w:t>
      </w:r>
    </w:p>
    <w:p w14:paraId="2567DBB3" w14:textId="77777777" w:rsidR="00F26034" w:rsidRDefault="00F26034" w:rsidP="00F26034">
      <w:pPr>
        <w:pStyle w:val="ListA3"/>
        <w:numPr>
          <w:ilvl w:val="0"/>
          <w:numId w:val="0"/>
        </w:numPr>
        <w:ind w:left="360"/>
        <w:jc w:val="center"/>
      </w:pPr>
      <w:r>
        <w:rPr>
          <w:noProof/>
        </w:rPr>
        <w:drawing>
          <wp:inline distT="0" distB="0" distL="0" distR="0" wp14:anchorId="7E5E3D0D" wp14:editId="00590886">
            <wp:extent cx="3438525" cy="638175"/>
            <wp:effectExtent l="0" t="0" r="9525" b="9525"/>
            <wp:docPr id="1" name="Picture 1" descr="imagery options CEO website, dropdow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38525" cy="638175"/>
                    </a:xfrm>
                    <a:prstGeom prst="rect">
                      <a:avLst/>
                    </a:prstGeom>
                  </pic:spPr>
                </pic:pic>
              </a:graphicData>
            </a:graphic>
          </wp:inline>
        </w:drawing>
      </w:r>
    </w:p>
    <w:p w14:paraId="1C641A27" w14:textId="4214DABB" w:rsidR="00F26034" w:rsidRDefault="00F26034" w:rsidP="00F26034">
      <w:pPr>
        <w:pStyle w:val="ListA3"/>
        <w:numPr>
          <w:ilvl w:val="0"/>
          <w:numId w:val="0"/>
        </w:numPr>
      </w:pPr>
      <w:r w:rsidRPr="005A5172">
        <w:rPr>
          <w:b/>
        </w:rPr>
        <w:t>Note that some years may not contain any imagery</w:t>
      </w:r>
      <w:r w:rsidRPr="00C71932">
        <w:t xml:space="preserve">, due to the inherent sparseness of the data collection process within </w:t>
      </w:r>
      <w:proofErr w:type="spellStart"/>
      <w:r w:rsidRPr="00C71932">
        <w:t>DigitalGlobe’s</w:t>
      </w:r>
      <w:proofErr w:type="spellEnd"/>
      <w:r w:rsidRPr="00C71932">
        <w:t xml:space="preserve"> database. If</w:t>
      </w:r>
      <w:r>
        <w:t xml:space="preserve"> no imagery for the selected </w:t>
      </w:r>
      <w:r w:rsidR="00515AAD">
        <w:t>time range</w:t>
      </w:r>
      <w:r>
        <w:t xml:space="preserve"> appears, try the following:</w:t>
      </w:r>
    </w:p>
    <w:p w14:paraId="474BFF84" w14:textId="77777777" w:rsidR="00F26034" w:rsidRDefault="00F26034" w:rsidP="00F26034">
      <w:pPr>
        <w:pStyle w:val="ListA3"/>
        <w:numPr>
          <w:ilvl w:val="0"/>
          <w:numId w:val="0"/>
        </w:numPr>
      </w:pPr>
      <w:r>
        <w:t>a) Change the FEATUREPROFILE</w:t>
      </w:r>
      <w:r>
        <w:tab/>
        <w:t xml:space="preserve">in the </w:t>
      </w:r>
      <w:proofErr w:type="spellStart"/>
      <w:r>
        <w:t>GeoServerParams</w:t>
      </w:r>
      <w:proofErr w:type="spellEnd"/>
      <w:r>
        <w:t xml:space="preserve"> (as JSON string))</w:t>
      </w:r>
    </w:p>
    <w:p w14:paraId="49965161" w14:textId="17D5C199" w:rsidR="00F26034" w:rsidRDefault="00F26034" w:rsidP="00515AAD">
      <w:pPr>
        <w:pStyle w:val="Code"/>
      </w:pPr>
      <w:r w:rsidRPr="00DF4CD0">
        <w:t>{</w:t>
      </w:r>
      <w:ins w:id="155" w:author="Biplov Bhandari" w:date="2019-11-30T14:48:00Z">
        <w:r w:rsidR="00113EDC">
          <w:t>“</w:t>
        </w:r>
      </w:ins>
      <w:r w:rsidRPr="00DF4CD0">
        <w:t>VERSION</w:t>
      </w:r>
      <w:ins w:id="156" w:author="Biplov Bhandari" w:date="2019-11-30T14:48:00Z">
        <w:r w:rsidR="00113EDC">
          <w:t>”</w:t>
        </w:r>
      </w:ins>
      <w:r w:rsidRPr="00DF4CD0">
        <w:t xml:space="preserve">: "1.1.1", </w:t>
      </w:r>
      <w:ins w:id="157" w:author="Biplov Bhandari" w:date="2019-11-30T14:48:00Z">
        <w:r w:rsidR="00113EDC">
          <w:t>“</w:t>
        </w:r>
      </w:ins>
      <w:r w:rsidRPr="00DF4CD0">
        <w:t>CONNECTID</w:t>
      </w:r>
      <w:ins w:id="158" w:author="Biplov Bhandari" w:date="2019-11-30T14:48:00Z">
        <w:r w:rsidR="00113EDC">
          <w:t>”</w:t>
        </w:r>
      </w:ins>
      <w:r w:rsidRPr="00DF4CD0">
        <w:t xml:space="preserve">: "63f634af-fc31-4d81-9505-b62b4701f8a9", </w:t>
      </w:r>
      <w:ins w:id="159" w:author="Biplov Bhandari" w:date="2019-11-30T14:48:00Z">
        <w:r w:rsidR="00113EDC">
          <w:t>“</w:t>
        </w:r>
      </w:ins>
      <w:r w:rsidRPr="00A76E06">
        <w:rPr>
          <w:b/>
        </w:rPr>
        <w:t>FEATUREPROFILE</w:t>
      </w:r>
      <w:ins w:id="160" w:author="Biplov Bhandari" w:date="2019-11-30T14:48:00Z">
        <w:r w:rsidR="00113EDC">
          <w:rPr>
            <w:b/>
          </w:rPr>
          <w:t>”</w:t>
        </w:r>
      </w:ins>
      <w:r w:rsidRPr="00A76E06">
        <w:rPr>
          <w:b/>
        </w:rPr>
        <w:t xml:space="preserve">: </w:t>
      </w:r>
      <w:r w:rsidRPr="00E44581">
        <w:rPr>
          <w:b/>
          <w:color w:val="FF0000"/>
        </w:rPr>
        <w:t>"</w:t>
      </w:r>
      <w:proofErr w:type="spellStart"/>
      <w:r w:rsidRPr="00E44581">
        <w:rPr>
          <w:b/>
          <w:color w:val="FF0000"/>
        </w:rPr>
        <w:t>Accuracy_Profile</w:t>
      </w:r>
      <w:proofErr w:type="spellEnd"/>
      <w:r w:rsidRPr="00E44581">
        <w:rPr>
          <w:b/>
          <w:color w:val="FF0000"/>
        </w:rPr>
        <w:t>",</w:t>
      </w:r>
      <w:r w:rsidRPr="00E44581">
        <w:rPr>
          <w:color w:val="FF0000"/>
        </w:rPr>
        <w:t xml:space="preserve"> </w:t>
      </w:r>
      <w:ins w:id="161" w:author="Biplov Bhandari" w:date="2019-11-30T14:48:00Z">
        <w:r w:rsidR="00113EDC">
          <w:rPr>
            <w:color w:val="FF0000"/>
          </w:rPr>
          <w:t>“</w:t>
        </w:r>
      </w:ins>
      <w:r w:rsidRPr="00A76E06">
        <w:rPr>
          <w:b/>
        </w:rPr>
        <w:t>COVERAGE_CQL_FILTER</w:t>
      </w:r>
      <w:ins w:id="162" w:author="Biplov Bhandari" w:date="2019-11-30T14:48:00Z">
        <w:r w:rsidR="00113EDC">
          <w:rPr>
            <w:b/>
          </w:rPr>
          <w:t>”</w:t>
        </w:r>
      </w:ins>
      <w:r w:rsidRPr="00A76E06">
        <w:rPr>
          <w:b/>
        </w:rPr>
        <w:t>:</w:t>
      </w:r>
      <w:r w:rsidRPr="00DF4CD0">
        <w:t xml:space="preserve"> "(acquisition_date&gt;</w:t>
      </w:r>
      <w:r w:rsidRPr="00ED589D">
        <w:t>'2012-01-01</w:t>
      </w:r>
      <w:proofErr w:type="gramStart"/>
      <w:r w:rsidRPr="00ED589D">
        <w:t>')AND</w:t>
      </w:r>
      <w:proofErr w:type="gramEnd"/>
      <w:r w:rsidRPr="00ED589D">
        <w:t xml:space="preserve">(acquisition_date&lt;'2012-12-31')"} </w:t>
      </w:r>
    </w:p>
    <w:p w14:paraId="26BCDBB1" w14:textId="77777777" w:rsidR="00F26034" w:rsidRDefault="00F26034" w:rsidP="00F26034">
      <w:pPr>
        <w:pStyle w:val="ListA3"/>
        <w:numPr>
          <w:ilvl w:val="0"/>
          <w:numId w:val="0"/>
        </w:numPr>
      </w:pPr>
      <w:r>
        <w:lastRenderedPageBreak/>
        <w:t xml:space="preserve">to other profile options: </w:t>
      </w:r>
    </w:p>
    <w:p w14:paraId="3644ECE5" w14:textId="77777777" w:rsidR="00F26034" w:rsidRDefault="00F26034" w:rsidP="00F26034">
      <w:pPr>
        <w:pStyle w:val="ListA3"/>
        <w:numPr>
          <w:ilvl w:val="0"/>
          <w:numId w:val="9"/>
        </w:numPr>
      </w:pPr>
      <w:r>
        <w:t>"</w:t>
      </w:r>
      <w:proofErr w:type="spellStart"/>
      <w:r>
        <w:t>Cloud_Cover_Profile</w:t>
      </w:r>
      <w:proofErr w:type="spellEnd"/>
      <w:r>
        <w:t>"</w:t>
      </w:r>
    </w:p>
    <w:p w14:paraId="0D40CDA2" w14:textId="77777777" w:rsidR="00F26034" w:rsidRDefault="00F26034" w:rsidP="00F26034">
      <w:pPr>
        <w:pStyle w:val="ListA3"/>
        <w:numPr>
          <w:ilvl w:val="0"/>
          <w:numId w:val="9"/>
        </w:numPr>
      </w:pPr>
      <w:r>
        <w:t>"</w:t>
      </w:r>
      <w:proofErr w:type="spellStart"/>
      <w:r>
        <w:t>Global_Currency_Profile</w:t>
      </w:r>
      <w:proofErr w:type="spellEnd"/>
      <w:r>
        <w:t>"</w:t>
      </w:r>
    </w:p>
    <w:p w14:paraId="0A1D7B6C" w14:textId="77777777" w:rsidR="00F26034" w:rsidRDefault="00F26034" w:rsidP="00F26034">
      <w:pPr>
        <w:pStyle w:val="ListA3"/>
        <w:numPr>
          <w:ilvl w:val="0"/>
          <w:numId w:val="9"/>
        </w:numPr>
      </w:pPr>
      <w:r>
        <w:t>"</w:t>
      </w:r>
      <w:proofErr w:type="spellStart"/>
      <w:r>
        <w:t>MyDG_Color_Consumer_Profile</w:t>
      </w:r>
      <w:proofErr w:type="spellEnd"/>
      <w:r>
        <w:t>"</w:t>
      </w:r>
    </w:p>
    <w:p w14:paraId="2814A139" w14:textId="77777777" w:rsidR="00F26034" w:rsidRDefault="00F26034" w:rsidP="00F26034">
      <w:pPr>
        <w:pStyle w:val="ListA3"/>
        <w:numPr>
          <w:ilvl w:val="0"/>
          <w:numId w:val="9"/>
        </w:numPr>
      </w:pPr>
      <w:r>
        <w:t>"</w:t>
      </w:r>
      <w:proofErr w:type="spellStart"/>
      <w:r>
        <w:t>MyDG_Consumer_Profile</w:t>
      </w:r>
      <w:proofErr w:type="spellEnd"/>
      <w:r>
        <w:t>"</w:t>
      </w:r>
    </w:p>
    <w:p w14:paraId="3A79CA05" w14:textId="77777777" w:rsidR="00F26034" w:rsidRDefault="00F26034" w:rsidP="00F26034">
      <w:pPr>
        <w:pStyle w:val="ListA3"/>
        <w:numPr>
          <w:ilvl w:val="0"/>
          <w:numId w:val="0"/>
        </w:numPr>
      </w:pPr>
      <w:r>
        <w:t xml:space="preserve">b) Change the </w:t>
      </w:r>
      <w:r w:rsidRPr="00A76E06">
        <w:rPr>
          <w:b/>
        </w:rPr>
        <w:t>COVERAGE_CQL_FILTER</w:t>
      </w:r>
      <w:r>
        <w:rPr>
          <w:b/>
        </w:rPr>
        <w:t xml:space="preserve"> </w:t>
      </w:r>
      <w:r>
        <w:t xml:space="preserve">to a one-sided time constraint: </w:t>
      </w:r>
    </w:p>
    <w:p w14:paraId="6D47F223" w14:textId="77777777" w:rsidR="00F26034" w:rsidRDefault="00F26034" w:rsidP="00515AAD">
      <w:pPr>
        <w:pStyle w:val="Code"/>
      </w:pPr>
      <w:r>
        <w:t>...</w:t>
      </w:r>
      <w:r w:rsidRPr="00A76E06">
        <w:t>COVERAGE_CQL_FILTER:</w:t>
      </w:r>
      <w:r w:rsidRPr="00DF4CD0">
        <w:t xml:space="preserve"> </w:t>
      </w:r>
      <w:r w:rsidRPr="00394E5B">
        <w:t>"(</w:t>
      </w:r>
      <w:proofErr w:type="spellStart"/>
      <w:r w:rsidRPr="00394E5B">
        <w:t>acquisition_date</w:t>
      </w:r>
      <w:proofErr w:type="spellEnd"/>
      <w:r w:rsidRPr="00394E5B">
        <w:t>&lt;'2012-12-31')</w:t>
      </w:r>
      <w:r w:rsidRPr="00ED589D">
        <w:t xml:space="preserve">"} </w:t>
      </w:r>
    </w:p>
    <w:p w14:paraId="1D8C8210" w14:textId="77777777" w:rsidR="00FE7F6C" w:rsidRDefault="00FE7F6C">
      <w:pPr>
        <w:rPr>
          <w:rFonts w:asciiTheme="majorHAnsi" w:hAnsiTheme="majorHAnsi"/>
          <w:color w:val="244061" w:themeColor="accent1" w:themeShade="80"/>
          <w:sz w:val="40"/>
        </w:rPr>
      </w:pPr>
      <w:r>
        <w:br w:type="page"/>
      </w:r>
    </w:p>
    <w:p w14:paraId="4BA31B11" w14:textId="78F9ADC6" w:rsidR="00937490" w:rsidRDefault="00937490" w:rsidP="00937490">
      <w:pPr>
        <w:pStyle w:val="ListA1"/>
        <w:ind w:left="360"/>
      </w:pPr>
      <w:bookmarkStart w:id="163" w:name="_Toc495021589"/>
      <w:r>
        <w:lastRenderedPageBreak/>
        <w:t xml:space="preserve">Project </w:t>
      </w:r>
      <w:r w:rsidR="00B9320A">
        <w:t>S</w:t>
      </w:r>
      <w:r w:rsidR="00166EA6">
        <w:t xml:space="preserve">etup and </w:t>
      </w:r>
      <w:r w:rsidR="00B9320A">
        <w:t>M</w:t>
      </w:r>
      <w:r w:rsidR="00166EA6">
        <w:t>anagement</w:t>
      </w:r>
      <w:bookmarkEnd w:id="163"/>
    </w:p>
    <w:p w14:paraId="760B17CF" w14:textId="3E451841" w:rsidR="00B9320A" w:rsidRDefault="00B9320A" w:rsidP="00B9320A">
      <w:pPr>
        <w:pStyle w:val="ListA2"/>
      </w:pPr>
      <w:bookmarkStart w:id="164" w:name="_Toc495021590"/>
      <w:r>
        <w:t xml:space="preserve">Project </w:t>
      </w:r>
      <w:r w:rsidR="00515AAD">
        <w:t>s</w:t>
      </w:r>
      <w:r>
        <w:t>et</w:t>
      </w:r>
      <w:r w:rsidR="00515AAD">
        <w:t>u</w:t>
      </w:r>
      <w:r>
        <w:t>p</w:t>
      </w:r>
      <w:r w:rsidR="00515AAD">
        <w:t xml:space="preserve"> page</w:t>
      </w:r>
      <w:bookmarkEnd w:id="164"/>
    </w:p>
    <w:p w14:paraId="229D5085" w14:textId="77777777" w:rsidR="00B9320A" w:rsidRDefault="00B9320A" w:rsidP="00B9320A">
      <w:pPr>
        <w:pStyle w:val="ListA3"/>
      </w:pPr>
      <w:r>
        <w:t xml:space="preserve">The project setup page can be viewed by clicking on the info-button next to the institution and clicking </w:t>
      </w:r>
      <w:r w:rsidRPr="00E821DB">
        <w:rPr>
          <w:b/>
        </w:rPr>
        <w:t>Edit</w:t>
      </w:r>
      <w:r>
        <w:t xml:space="preserve"> next to a project name in the project panel.</w:t>
      </w:r>
    </w:p>
    <w:p w14:paraId="4B5247D2" w14:textId="1BBAA68E" w:rsidR="00937490" w:rsidRDefault="00937490" w:rsidP="00937490">
      <w:pPr>
        <w:pStyle w:val="ListA2"/>
      </w:pPr>
      <w:bookmarkStart w:id="165" w:name="_Toc495021591"/>
      <w:r>
        <w:t>C</w:t>
      </w:r>
      <w:r w:rsidR="00515AAD">
        <w:t>reate a new project</w:t>
      </w:r>
      <w:bookmarkEnd w:id="165"/>
    </w:p>
    <w:p w14:paraId="2E9A2BAA" w14:textId="77777777" w:rsidR="00937490" w:rsidRDefault="00937490" w:rsidP="00937490">
      <w:pPr>
        <w:pStyle w:val="ListA3"/>
      </w:pPr>
      <w:r>
        <w:t>For setting up a new project, go to your institution page.</w:t>
      </w:r>
    </w:p>
    <w:p w14:paraId="6B89F392" w14:textId="77777777" w:rsidR="00937490" w:rsidRDefault="00937490" w:rsidP="00937490">
      <w:pPr>
        <w:pStyle w:val="ListA3"/>
      </w:pPr>
      <w:r>
        <w:t xml:space="preserve">Click </w:t>
      </w:r>
      <w:r w:rsidRPr="00626F4C">
        <w:rPr>
          <w:b/>
        </w:rPr>
        <w:t>Create New Project</w:t>
      </w:r>
      <w:r>
        <w:t xml:space="preserve">. This brings you to the Project Dashboard. </w:t>
      </w:r>
    </w:p>
    <w:p w14:paraId="26520793" w14:textId="45D4173F" w:rsidR="00937490" w:rsidRDefault="00937490" w:rsidP="00937490">
      <w:pPr>
        <w:pStyle w:val="ListA3"/>
        <w:numPr>
          <w:ilvl w:val="0"/>
          <w:numId w:val="0"/>
        </w:numPr>
        <w:ind w:left="576"/>
        <w:jc w:val="center"/>
      </w:pPr>
      <w:del w:id="166" w:author="Biplov Bhandari" w:date="2019-11-30T14:50:00Z">
        <w:r w:rsidDel="00701BA0">
          <w:rPr>
            <w:noProof/>
          </w:rPr>
          <w:drawing>
            <wp:inline distT="0" distB="0" distL="0" distR="0" wp14:anchorId="62C712A8" wp14:editId="25484803">
              <wp:extent cx="2264735" cy="1560672"/>
              <wp:effectExtent l="0" t="0" r="2540" b="1905"/>
              <wp:docPr id="362" name="Picture 362" descr="CEO website, create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2888" cy="1566291"/>
                      </a:xfrm>
                      <a:prstGeom prst="rect">
                        <a:avLst/>
                      </a:prstGeom>
                    </pic:spPr>
                  </pic:pic>
                </a:graphicData>
              </a:graphic>
            </wp:inline>
          </w:drawing>
        </w:r>
      </w:del>
      <w:ins w:id="167" w:author="Biplov Bhandari" w:date="2019-11-30T14:50:00Z">
        <w:r w:rsidR="00701BA0">
          <w:br/>
        </w:r>
        <w:r w:rsidR="00701BA0">
          <w:rPr>
            <w:noProof/>
          </w:rPr>
          <w:drawing>
            <wp:inline distT="0" distB="0" distL="0" distR="0" wp14:anchorId="748CB2C3" wp14:editId="54B2D734">
              <wp:extent cx="5810250" cy="10858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0250" cy="1085850"/>
                      </a:xfrm>
                      <a:prstGeom prst="rect">
                        <a:avLst/>
                      </a:prstGeom>
                    </pic:spPr>
                  </pic:pic>
                </a:graphicData>
              </a:graphic>
            </wp:inline>
          </w:drawing>
        </w:r>
      </w:ins>
    </w:p>
    <w:p w14:paraId="33F95CA8" w14:textId="77777777" w:rsidR="00937490" w:rsidRDefault="00937490" w:rsidP="00937490">
      <w:pPr>
        <w:pStyle w:val="ListA3"/>
      </w:pPr>
      <w:r>
        <w:t xml:space="preserve">Under </w:t>
      </w:r>
      <w:r w:rsidRPr="00626F4C">
        <w:rPr>
          <w:b/>
        </w:rPr>
        <w:t>Project Info</w:t>
      </w:r>
      <w:r>
        <w:t xml:space="preserve">, enter the project’s name and description. </w:t>
      </w:r>
    </w:p>
    <w:p w14:paraId="69C70E77" w14:textId="77777777" w:rsidR="00515AAD" w:rsidRPr="00626F4C" w:rsidRDefault="00515AAD" w:rsidP="00515AAD">
      <w:pPr>
        <w:pStyle w:val="ListA3"/>
        <w:rPr>
          <w:caps/>
        </w:rPr>
      </w:pPr>
      <w:r w:rsidRPr="00626F4C">
        <w:rPr>
          <w:caps/>
        </w:rPr>
        <w:t>Project visibility</w:t>
      </w:r>
      <w:r>
        <w:t xml:space="preserve"> sets the privacy level. </w:t>
      </w:r>
    </w:p>
    <w:p w14:paraId="1482D1A9" w14:textId="696ED4F1" w:rsidR="00515AAD" w:rsidRDefault="00515AAD" w:rsidP="00515AAD">
      <w:pPr>
        <w:pStyle w:val="ListA4"/>
        <w:rPr>
          <w:ins w:id="168" w:author="Biplov Bhandari" w:date="2019-11-30T14:52:00Z"/>
        </w:rPr>
      </w:pPr>
      <w:r w:rsidRPr="0003224D">
        <w:rPr>
          <w:b/>
          <w:rPrChange w:id="169" w:author="Biplov Bhandari" w:date="2019-11-30T14:52:00Z">
            <w:rPr/>
          </w:rPrChange>
        </w:rPr>
        <w:t>Public</w:t>
      </w:r>
      <w:ins w:id="170" w:author="Biplov Bhandari" w:date="2019-11-30T14:52:00Z">
        <w:r w:rsidR="0003224D" w:rsidRPr="0003224D">
          <w:rPr>
            <w:b/>
            <w:rPrChange w:id="171" w:author="Biplov Bhandari" w:date="2019-11-30T14:52:00Z">
              <w:rPr/>
            </w:rPrChange>
          </w:rPr>
          <w:t>: All</w:t>
        </w:r>
      </w:ins>
      <w:r w:rsidRPr="0003224D">
        <w:rPr>
          <w:b/>
          <w:rPrChange w:id="172" w:author="Biplov Bhandari" w:date="2019-11-30T14:52:00Z">
            <w:rPr/>
          </w:rPrChange>
        </w:rPr>
        <w:t>:</w:t>
      </w:r>
      <w:r w:rsidRPr="002751EE">
        <w:t xml:space="preserve"> All users can see and edit your project.</w:t>
      </w:r>
    </w:p>
    <w:p w14:paraId="5BEC0C52" w14:textId="7D08C615" w:rsidR="0003224D" w:rsidRDefault="0003224D" w:rsidP="00515AAD">
      <w:pPr>
        <w:pStyle w:val="ListA4"/>
        <w:rPr>
          <w:ins w:id="173" w:author="Biplov Bhandari" w:date="2019-11-30T17:08:00Z"/>
        </w:rPr>
      </w:pPr>
      <w:ins w:id="174" w:author="Biplov Bhandari" w:date="2019-11-30T14:52:00Z">
        <w:r w:rsidRPr="0073223E">
          <w:rPr>
            <w:b/>
            <w:rPrChange w:id="175" w:author="Biplov Bhandari" w:date="2019-11-30T17:09:00Z">
              <w:rPr/>
            </w:rPrChange>
          </w:rPr>
          <w:t xml:space="preserve">Users: Logged </w:t>
        </w:r>
      </w:ins>
      <w:ins w:id="176" w:author="Biplov Bhandari" w:date="2019-11-30T17:10:00Z">
        <w:r w:rsidR="0073223E" w:rsidRPr="0073223E">
          <w:rPr>
            <w:b/>
          </w:rPr>
          <w:t>in</w:t>
        </w:r>
      </w:ins>
      <w:ins w:id="177" w:author="Biplov Bhandari" w:date="2019-11-30T14:52:00Z">
        <w:r w:rsidRPr="0073223E">
          <w:rPr>
            <w:b/>
            <w:rPrChange w:id="178" w:author="Biplov Bhandari" w:date="2019-11-30T17:09:00Z">
              <w:rPr/>
            </w:rPrChange>
          </w:rPr>
          <w:t xml:space="preserve"> Users:</w:t>
        </w:r>
        <w:r>
          <w:t xml:space="preserve"> </w:t>
        </w:r>
      </w:ins>
      <w:ins w:id="179" w:author="Biplov Bhandari" w:date="2019-11-30T17:09:00Z">
        <w:r w:rsidR="0073223E">
          <w:t>Any logged in users can see and edit your project.</w:t>
        </w:r>
      </w:ins>
    </w:p>
    <w:p w14:paraId="5530197F" w14:textId="47489A7D" w:rsidR="0073223E" w:rsidRDefault="0073223E" w:rsidP="0073223E">
      <w:pPr>
        <w:pStyle w:val="ListA4"/>
        <w:rPr>
          <w:ins w:id="180" w:author="Biplov Bhandari" w:date="2019-11-30T17:10:00Z"/>
        </w:rPr>
      </w:pPr>
      <w:ins w:id="181" w:author="Biplov Bhandari" w:date="2019-11-30T17:08:00Z">
        <w:r w:rsidRPr="0073223E">
          <w:rPr>
            <w:b/>
            <w:rPrChange w:id="182" w:author="Biplov Bhandari" w:date="2019-11-30T17:10:00Z">
              <w:rPr/>
            </w:rPrChange>
          </w:rPr>
          <w:t>Institution: Group Members:</w:t>
        </w:r>
        <w:r w:rsidRPr="0073223E">
          <w:t xml:space="preserve"> </w:t>
        </w:r>
        <w:r>
          <w:t xml:space="preserve">Group Members of your institution </w:t>
        </w:r>
        <w:r w:rsidRPr="002751EE">
          <w:t>can see and edit your project.</w:t>
        </w:r>
      </w:ins>
    </w:p>
    <w:p w14:paraId="475B923A" w14:textId="517B19C2" w:rsidR="0073223E" w:rsidRDefault="0073223E" w:rsidP="0073223E">
      <w:pPr>
        <w:pStyle w:val="ListA4"/>
        <w:rPr>
          <w:ins w:id="183" w:author="Biplov Bhandari" w:date="2019-11-30T17:09:00Z"/>
        </w:rPr>
      </w:pPr>
      <w:ins w:id="184" w:author="Biplov Bhandari" w:date="2019-11-30T17:10:00Z">
        <w:r w:rsidRPr="00034D74">
          <w:rPr>
            <w:b/>
          </w:rPr>
          <w:t>Private: Group Admins:</w:t>
        </w:r>
        <w:r>
          <w:t xml:space="preserve"> </w:t>
        </w:r>
        <w:r w:rsidRPr="002751EE">
          <w:t>Group Admins can see and edit your project.</w:t>
        </w:r>
      </w:ins>
    </w:p>
    <w:p w14:paraId="6CA04738" w14:textId="3C8DD7EC" w:rsidR="0073223E" w:rsidRPr="002751EE" w:rsidDel="0073223E" w:rsidRDefault="0073223E" w:rsidP="0073223E">
      <w:pPr>
        <w:pStyle w:val="ListA4"/>
        <w:numPr>
          <w:ilvl w:val="0"/>
          <w:numId w:val="0"/>
        </w:numPr>
        <w:ind w:left="936" w:hanging="216"/>
        <w:rPr>
          <w:del w:id="185" w:author="Biplov Bhandari" w:date="2019-11-30T17:09:00Z"/>
        </w:rPr>
        <w:pPrChange w:id="186" w:author="Biplov Bhandari" w:date="2019-11-30T17:10:00Z">
          <w:pPr>
            <w:pStyle w:val="ListA4"/>
          </w:pPr>
        </w:pPrChange>
      </w:pPr>
    </w:p>
    <w:p w14:paraId="79B1FF7B" w14:textId="6892F255" w:rsidR="00515AAD" w:rsidRPr="002751EE" w:rsidDel="0073223E" w:rsidRDefault="00515AAD" w:rsidP="0073223E">
      <w:pPr>
        <w:pStyle w:val="ListA4"/>
        <w:rPr>
          <w:del w:id="187" w:author="Biplov Bhandari" w:date="2019-11-30T17:09:00Z"/>
        </w:rPr>
      </w:pPr>
      <w:del w:id="188" w:author="Biplov Bhandari" w:date="2019-11-30T17:09:00Z">
        <w:r w:rsidRPr="002751EE" w:rsidDel="0073223E">
          <w:delText>Private: Group Admins can see and edit your project.</w:delText>
        </w:r>
      </w:del>
    </w:p>
    <w:p w14:paraId="3CA30FA3" w14:textId="68BE821D" w:rsidR="00515AAD" w:rsidRPr="002751EE" w:rsidDel="0073223E" w:rsidRDefault="00515AAD" w:rsidP="0073223E">
      <w:pPr>
        <w:pStyle w:val="ListA4"/>
        <w:rPr>
          <w:del w:id="189" w:author="Biplov Bhandari" w:date="2019-11-30T17:09:00Z"/>
        </w:rPr>
      </w:pPr>
      <w:del w:id="190" w:author="Biplov Bhandari" w:date="2019-11-30T17:09:00Z">
        <w:r w:rsidDel="0073223E">
          <w:delText xml:space="preserve">Institution: </w:delText>
        </w:r>
      </w:del>
      <w:del w:id="191" w:author="Biplov Bhandari" w:date="2019-11-30T17:08:00Z">
        <w:r w:rsidDel="0073223E">
          <w:delText xml:space="preserve">Group Members of your institution </w:delText>
        </w:r>
        <w:r w:rsidRPr="002751EE" w:rsidDel="0073223E">
          <w:delText>can see and edit your project.</w:delText>
        </w:r>
      </w:del>
    </w:p>
    <w:p w14:paraId="569BC717" w14:textId="053AB041" w:rsidR="00515AAD" w:rsidRDefault="00515AAD" w:rsidP="0073223E">
      <w:pPr>
        <w:pStyle w:val="ListA4"/>
        <w:numPr>
          <w:ilvl w:val="0"/>
          <w:numId w:val="0"/>
        </w:numPr>
        <w:ind w:left="936"/>
        <w:pPrChange w:id="192" w:author="Biplov Bhandari" w:date="2019-11-30T17:11:00Z">
          <w:pPr>
            <w:pStyle w:val="ListA4"/>
          </w:pPr>
        </w:pPrChange>
      </w:pPr>
      <w:del w:id="193" w:author="Biplov Bhandari" w:date="2019-11-30T17:09:00Z">
        <w:r w:rsidDel="0073223E">
          <w:lastRenderedPageBreak/>
          <w:delText xml:space="preserve">Invitation: Only invited users </w:delText>
        </w:r>
        <w:r w:rsidRPr="002751EE" w:rsidDel="0073223E">
          <w:delText>can see and edit your project.</w:delText>
        </w:r>
      </w:del>
      <w:ins w:id="194" w:author="Biplov Bhandari" w:date="2019-11-30T17:10:00Z">
        <w:r w:rsidR="0073223E">
          <w:br/>
        </w:r>
        <w:r w:rsidR="0073223E">
          <w:rPr>
            <w:noProof/>
          </w:rPr>
          <w:drawing>
            <wp:inline distT="0" distB="0" distL="0" distR="0" wp14:anchorId="37886DFA" wp14:editId="202C86F2">
              <wp:extent cx="5943600" cy="268478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84780"/>
                      </a:xfrm>
                      <a:prstGeom prst="rect">
                        <a:avLst/>
                      </a:prstGeom>
                    </pic:spPr>
                  </pic:pic>
                </a:graphicData>
              </a:graphic>
            </wp:inline>
          </w:drawing>
        </w:r>
      </w:ins>
    </w:p>
    <w:p w14:paraId="629466BB" w14:textId="72360945" w:rsidR="00515AAD" w:rsidRDefault="00515AAD" w:rsidP="00515AAD">
      <w:pPr>
        <w:pStyle w:val="ListA2"/>
      </w:pPr>
      <w:bookmarkStart w:id="195" w:name="_Toc495021592"/>
      <w:r>
        <w:t>Setting project area</w:t>
      </w:r>
      <w:bookmarkEnd w:id="195"/>
    </w:p>
    <w:p w14:paraId="00647319" w14:textId="4CEF4757" w:rsidR="00937490" w:rsidRDefault="00937490" w:rsidP="00937490">
      <w:pPr>
        <w:pStyle w:val="ListA3"/>
      </w:pPr>
      <w:r>
        <w:t xml:space="preserve">In order to select your PROJECT AOI manually by drawing a box, click into the map window. Zoom in/out using the scroll wheel of your mouse, or the + and – boxes in the map window, to locate your area of interest. You can pan the map by clicking on it and dragging the map window. Hold the CRTL-key down and draw a box while keeping the left mouse key pressed down. The coordinate boxes will populate with coordinates once the box is drawn and you let your mouse </w:t>
      </w:r>
      <w:r>
        <w:lastRenderedPageBreak/>
        <w:t>key go.</w:t>
      </w:r>
      <w:ins w:id="196" w:author="Biplov Bhandari" w:date="2019-11-30T17:12:00Z">
        <w:r w:rsidR="0073223E">
          <w:br/>
        </w:r>
        <w:r w:rsidR="0073223E">
          <w:rPr>
            <w:noProof/>
          </w:rPr>
          <w:drawing>
            <wp:inline distT="0" distB="0" distL="0" distR="0" wp14:anchorId="1290C4ED" wp14:editId="7A5EFA77">
              <wp:extent cx="5943600" cy="4244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244340"/>
                      </a:xfrm>
                      <a:prstGeom prst="rect">
                        <a:avLst/>
                      </a:prstGeom>
                    </pic:spPr>
                  </pic:pic>
                </a:graphicData>
              </a:graphic>
            </wp:inline>
          </w:drawing>
        </w:r>
      </w:ins>
    </w:p>
    <w:p w14:paraId="2F996AC1" w14:textId="6460B82D" w:rsidR="00515AAD" w:rsidRDefault="00515AAD" w:rsidP="00515AAD">
      <w:pPr>
        <w:pStyle w:val="ListA2"/>
      </w:pPr>
      <w:bookmarkStart w:id="197" w:name="_Toc495021593"/>
      <w:r>
        <w:t>Specifying available imagery feed</w:t>
      </w:r>
      <w:bookmarkEnd w:id="197"/>
    </w:p>
    <w:p w14:paraId="27B59EA4" w14:textId="6EE510A7" w:rsidR="00937490" w:rsidRDefault="00937490" w:rsidP="00937490">
      <w:pPr>
        <w:pStyle w:val="ListA3"/>
      </w:pPr>
      <w:r>
        <w:t xml:space="preserve">Select the Project Imagery under </w:t>
      </w:r>
      <w:proofErr w:type="spellStart"/>
      <w:r w:rsidRPr="00626F4C">
        <w:rPr>
          <w:b/>
        </w:rPr>
        <w:t>Basemap</w:t>
      </w:r>
      <w:proofErr w:type="spellEnd"/>
      <w:r w:rsidRPr="00626F4C">
        <w:rPr>
          <w:b/>
        </w:rPr>
        <w:t xml:space="preserve"> Source</w:t>
      </w:r>
      <w:r>
        <w:t xml:space="preserve"> in the dropdown menu. The map view will display the current selection. You can choose between Digital Globe, </w:t>
      </w:r>
      <w:r w:rsidR="005C1750">
        <w:t xml:space="preserve">Bing maps, and </w:t>
      </w:r>
      <w:r>
        <w:t xml:space="preserve">all public and private WMS feeds from </w:t>
      </w:r>
      <w:r w:rsidR="005C1750">
        <w:t>your</w:t>
      </w:r>
      <w:r>
        <w:t xml:space="preserve"> affiliated institution.</w:t>
      </w:r>
    </w:p>
    <w:p w14:paraId="37086EC0" w14:textId="77777777" w:rsidR="005C1750" w:rsidRDefault="00937490" w:rsidP="00937490">
      <w:pPr>
        <w:pStyle w:val="ListA3"/>
      </w:pPr>
      <w:r>
        <w:t>When selecting “</w:t>
      </w:r>
      <w:proofErr w:type="spellStart"/>
      <w:r>
        <w:t>DigitalGlobe</w:t>
      </w:r>
      <w:proofErr w:type="spellEnd"/>
      <w:r>
        <w:t xml:space="preserve">: WMS Imagery”, the </w:t>
      </w:r>
      <w:r w:rsidRPr="00626F4C">
        <w:rPr>
          <w:b/>
        </w:rPr>
        <w:t>Imagery Year</w:t>
      </w:r>
      <w:r>
        <w:t xml:space="preserve"> can be specified in the dropdown menu. </w:t>
      </w:r>
    </w:p>
    <w:p w14:paraId="7D93B0F2" w14:textId="598D7CC9" w:rsidR="00937490" w:rsidRDefault="00937490" w:rsidP="00937490">
      <w:pPr>
        <w:pStyle w:val="ListA3"/>
      </w:pPr>
      <w:r>
        <w:t xml:space="preserve">The different options for </w:t>
      </w:r>
      <w:r w:rsidRPr="00626F4C">
        <w:rPr>
          <w:b/>
        </w:rPr>
        <w:t>Stacking Profile</w:t>
      </w:r>
      <w:r>
        <w:t xml:space="preserve"> are described in the box below. </w:t>
      </w:r>
    </w:p>
    <w:p w14:paraId="25F83D09" w14:textId="77777777" w:rsidR="00937490" w:rsidRPr="00B76AC9" w:rsidRDefault="00937490" w:rsidP="00937490">
      <w:pPr>
        <w:pStyle w:val="RSACNote"/>
        <w:rPr>
          <w:b/>
        </w:rPr>
      </w:pPr>
      <w:r w:rsidRPr="00B76AC9">
        <w:rPr>
          <w:b/>
        </w:rPr>
        <w:t xml:space="preserve">Stacking Profile </w:t>
      </w:r>
      <w:r>
        <w:rPr>
          <w:b/>
        </w:rPr>
        <w:t>Options</w:t>
      </w:r>
      <w:r w:rsidRPr="001F2328">
        <w:rPr>
          <w:b/>
        </w:rPr>
        <w:t>:</w:t>
      </w:r>
      <w:r>
        <w:rPr>
          <w:b/>
        </w:rPr>
        <w:t xml:space="preserve"> </w:t>
      </w:r>
      <w:r w:rsidRPr="00B76AC9">
        <w:t>These options</w:t>
      </w:r>
      <w:r>
        <w:t xml:space="preserve"> set the criteria for selecting which image to display from all available imagery within the selected date range for any given plot location.</w:t>
      </w:r>
    </w:p>
    <w:p w14:paraId="3F4A4555" w14:textId="77777777" w:rsidR="00937490" w:rsidRDefault="00937490" w:rsidP="00937490">
      <w:pPr>
        <w:pStyle w:val="RSACNote"/>
      </w:pPr>
      <w:proofErr w:type="spellStart"/>
      <w:r>
        <w:t>Accuracy_Profile</w:t>
      </w:r>
      <w:proofErr w:type="spellEnd"/>
      <w:r>
        <w:t>: This profile returns high resolution features including those acquired using cameras mounted underneath aircraft and sub-meter satellite imagery.</w:t>
      </w:r>
    </w:p>
    <w:p w14:paraId="1F529729" w14:textId="77777777" w:rsidR="00937490" w:rsidRDefault="00937490" w:rsidP="00937490">
      <w:pPr>
        <w:pStyle w:val="RSACNote"/>
      </w:pPr>
      <w:proofErr w:type="spellStart"/>
      <w:r>
        <w:t>Cloud_Cover_Profile</w:t>
      </w:r>
      <w:proofErr w:type="spellEnd"/>
      <w:r>
        <w:t>: This profile returns visible light features (color and panchromatic) with the lowest cloud cover on top.</w:t>
      </w:r>
    </w:p>
    <w:p w14:paraId="3E7DCC19" w14:textId="77777777" w:rsidR="00937490" w:rsidRDefault="00937490" w:rsidP="00937490">
      <w:pPr>
        <w:pStyle w:val="RSACNote"/>
      </w:pPr>
      <w:proofErr w:type="spellStart"/>
      <w:r>
        <w:t>Global_Currency_Profile</w:t>
      </w:r>
      <w:proofErr w:type="spellEnd"/>
      <w:r>
        <w:t>: This profile sorts all features (including infrared) chronologically, placing those features acquired most recently on top regardless of any other attribute.</w:t>
      </w:r>
    </w:p>
    <w:p w14:paraId="7B0BAA81" w14:textId="77777777" w:rsidR="00937490" w:rsidRDefault="00937490" w:rsidP="00937490">
      <w:pPr>
        <w:pStyle w:val="RSACNote"/>
      </w:pPr>
      <w:proofErr w:type="spellStart"/>
      <w:r>
        <w:t>MyDG_Color_Consumer_Profile</w:t>
      </w:r>
      <w:proofErr w:type="spellEnd"/>
      <w:r>
        <w:t>: This profile is intended to give users the aesthetically best color experience. It provides only visible light color imagery.</w:t>
      </w:r>
    </w:p>
    <w:p w14:paraId="7DCABAF7" w14:textId="34355EA0" w:rsidR="00515AAD" w:rsidRDefault="005C1750" w:rsidP="00515AAD">
      <w:pPr>
        <w:pStyle w:val="ListA2"/>
      </w:pPr>
      <w:bookmarkStart w:id="198" w:name="_Toc495021594"/>
      <w:r>
        <w:lastRenderedPageBreak/>
        <w:t>Two date imagery to assess</w:t>
      </w:r>
      <w:r w:rsidR="00515AAD">
        <w:t xml:space="preserve"> </w:t>
      </w:r>
      <w:r>
        <w:t>landscape changes</w:t>
      </w:r>
      <w:bookmarkEnd w:id="198"/>
    </w:p>
    <w:p w14:paraId="4010E043" w14:textId="77777777" w:rsidR="005C1750" w:rsidRDefault="00515AAD" w:rsidP="005C1750">
      <w:r>
        <w:t>In order to compare land user and cover changes between two years, add one WMS imagery source for both years, and label them accordingly.</w:t>
      </w:r>
      <w:r w:rsidR="005C1750">
        <w:t xml:space="preserve"> </w:t>
      </w:r>
    </w:p>
    <w:p w14:paraId="65738153" w14:textId="7CC89778" w:rsidR="00515AAD" w:rsidRDefault="005C1750" w:rsidP="005C1750">
      <w:pPr>
        <w:pStyle w:val="ListA3"/>
      </w:pPr>
      <w:r>
        <w:t>You will need to first set up the imagery feed for one date period under the institution imagery management panel. Refer to instructions in Part 4, Section B.</w:t>
      </w:r>
    </w:p>
    <w:p w14:paraId="1B354710" w14:textId="4F90E28E" w:rsidR="00515AAD" w:rsidRDefault="00515AAD" w:rsidP="00515AAD">
      <w:pPr>
        <w:pStyle w:val="ListA3"/>
        <w:numPr>
          <w:ilvl w:val="2"/>
          <w:numId w:val="14"/>
        </w:numPr>
      </w:pPr>
      <w:r>
        <w:t xml:space="preserve">When creating the project, select </w:t>
      </w:r>
      <w:r w:rsidR="005C1750">
        <w:t>the other time range using your</w:t>
      </w:r>
      <w:r>
        <w:t xml:space="preserve"> WMS imagery </w:t>
      </w:r>
      <w:r w:rsidR="005C1750">
        <w:t xml:space="preserve">and year of interest </w:t>
      </w:r>
      <w:r>
        <w:t xml:space="preserve">as </w:t>
      </w:r>
      <w:r w:rsidR="005C1750">
        <w:t xml:space="preserve">the </w:t>
      </w:r>
      <w:r>
        <w:t>default imagery layer.</w:t>
      </w:r>
    </w:p>
    <w:p w14:paraId="65F3F898" w14:textId="77777777" w:rsidR="00515AAD" w:rsidRDefault="00515AAD" w:rsidP="00515AAD">
      <w:pPr>
        <w:pStyle w:val="ListA3"/>
        <w:numPr>
          <w:ilvl w:val="2"/>
          <w:numId w:val="14"/>
        </w:numPr>
      </w:pPr>
      <w:r>
        <w:t>During data collection, the imagery shown underneath the sample points can be switched by using the drop-down menu in order to toggle between the imagery years.        </w:t>
      </w:r>
    </w:p>
    <w:p w14:paraId="5B94B982" w14:textId="6ABD0764" w:rsidR="00515AAD" w:rsidRDefault="00515AAD" w:rsidP="00515AAD">
      <w:pPr>
        <w:pStyle w:val="ListA2"/>
      </w:pPr>
      <w:bookmarkStart w:id="199" w:name="_Toc495021595"/>
      <w:r>
        <w:t>Sample design set up</w:t>
      </w:r>
      <w:bookmarkEnd w:id="199"/>
      <w:r>
        <w:t xml:space="preserve"> </w:t>
      </w:r>
    </w:p>
    <w:p w14:paraId="09990563" w14:textId="77777777" w:rsidR="00937490" w:rsidRDefault="00937490" w:rsidP="00937490">
      <w:pPr>
        <w:pStyle w:val="ListA3"/>
      </w:pPr>
      <w:r>
        <w:t xml:space="preserve">PLOT DESIGN specifies the type and number of sample plots. </w:t>
      </w:r>
    </w:p>
    <w:p w14:paraId="4E705771" w14:textId="0137FC8D" w:rsidR="00937490" w:rsidRDefault="00937490" w:rsidP="00937490">
      <w:pPr>
        <w:pStyle w:val="ListA5"/>
      </w:pPr>
      <w:r w:rsidRPr="00626F4C">
        <w:rPr>
          <w:i/>
        </w:rPr>
        <w:t>Spatial Distribution</w:t>
      </w:r>
      <w:r>
        <w:t xml:space="preserve"> defines the distribution of the sample points. There are three options: simple random, gridded, or uploading an own csv</w:t>
      </w:r>
      <w:ins w:id="200" w:author="Biplov Bhandari" w:date="2019-11-30T17:14:00Z">
        <w:r w:rsidR="00EE2ABE">
          <w:t xml:space="preserve"> and shape</w:t>
        </w:r>
      </w:ins>
      <w:r>
        <w:t xml:space="preserve"> file specifying plot locations. </w:t>
      </w:r>
    </w:p>
    <w:p w14:paraId="46D777E5" w14:textId="77777777" w:rsidR="00937490" w:rsidRDefault="00937490" w:rsidP="00937490">
      <w:pPr>
        <w:pStyle w:val="ListA3"/>
        <w:numPr>
          <w:ilvl w:val="5"/>
          <w:numId w:val="2"/>
        </w:numPr>
      </w:pPr>
      <w:r>
        <w:t xml:space="preserve">When selecting </w:t>
      </w:r>
      <w:r w:rsidRPr="00246E98">
        <w:rPr>
          <w:b/>
        </w:rPr>
        <w:t>Random</w:t>
      </w:r>
      <w:r>
        <w:t xml:space="preserve">, the number of samples per plot needs to be assigned. </w:t>
      </w:r>
    </w:p>
    <w:p w14:paraId="531F70F8" w14:textId="77777777" w:rsidR="00937490" w:rsidRDefault="00937490" w:rsidP="00937490">
      <w:pPr>
        <w:pStyle w:val="ListA3"/>
        <w:numPr>
          <w:ilvl w:val="5"/>
          <w:numId w:val="2"/>
        </w:numPr>
      </w:pPr>
      <w:r>
        <w:t xml:space="preserve">If selecting </w:t>
      </w:r>
      <w:r w:rsidRPr="00246E98">
        <w:rPr>
          <w:b/>
        </w:rPr>
        <w:t>Gridded</w:t>
      </w:r>
      <w:r>
        <w:t xml:space="preserve">, the plot spacing parameter (in meters) needs to be selected. </w:t>
      </w:r>
    </w:p>
    <w:p w14:paraId="783DBFB2" w14:textId="77777777" w:rsidR="00937490" w:rsidRDefault="00937490" w:rsidP="00937490">
      <w:pPr>
        <w:pStyle w:val="ListA5"/>
      </w:pPr>
      <w:r w:rsidRPr="00626F4C">
        <w:rPr>
          <w:i/>
        </w:rPr>
        <w:t>Plot shape</w:t>
      </w:r>
      <w:r>
        <w:t xml:space="preserve"> can be set as </w:t>
      </w:r>
      <w:r w:rsidRPr="007C72D8">
        <w:t>a Circle or a Square</w:t>
      </w:r>
      <w:r>
        <w:t xml:space="preserve">. The plot radius (for a circle) or the plot width (for a square) can be chosen. </w:t>
      </w:r>
    </w:p>
    <w:p w14:paraId="73EFF530" w14:textId="77777777" w:rsidR="00937490" w:rsidRDefault="00937490" w:rsidP="00937490">
      <w:pPr>
        <w:pStyle w:val="ListA3"/>
      </w:pPr>
      <w:r>
        <w:t xml:space="preserve">The SAMPLE DESIGN options allow to specify the spatial distribution of the samples in each plot. </w:t>
      </w:r>
    </w:p>
    <w:p w14:paraId="579E376F" w14:textId="77777777" w:rsidR="00937490" w:rsidRDefault="00937490" w:rsidP="00937490">
      <w:pPr>
        <w:pStyle w:val="ListA4"/>
      </w:pPr>
      <w:r>
        <w:t>When choosing</w:t>
      </w:r>
      <w:r w:rsidRPr="00E4702E">
        <w:t xml:space="preserve"> Random, </w:t>
      </w:r>
      <w:r>
        <w:t xml:space="preserve">the sample numbers per plot must be defined. </w:t>
      </w:r>
    </w:p>
    <w:p w14:paraId="6BC1870C" w14:textId="77777777" w:rsidR="00937490" w:rsidRDefault="00937490" w:rsidP="00937490">
      <w:pPr>
        <w:pStyle w:val="ListA4"/>
      </w:pPr>
      <w:r>
        <w:t xml:space="preserve">When </w:t>
      </w:r>
      <w:r w:rsidRPr="00E4702E">
        <w:t xml:space="preserve">choosing Gridded, </w:t>
      </w:r>
      <w:r>
        <w:t>the</w:t>
      </w:r>
      <w:r w:rsidRPr="0098438F">
        <w:t xml:space="preserve"> </w:t>
      </w:r>
      <w:r>
        <w:t xml:space="preserve">sample resolution (in meters) must be specified. </w:t>
      </w:r>
    </w:p>
    <w:p w14:paraId="3043A9D9" w14:textId="796B8151" w:rsidR="00515AAD" w:rsidRDefault="00515AAD" w:rsidP="00515AAD">
      <w:pPr>
        <w:pStyle w:val="ListA3"/>
      </w:pPr>
      <w:r>
        <w:t>Sample point</w:t>
      </w:r>
      <w:r w:rsidR="005C1750">
        <w:t xml:space="preserve"> location</w:t>
      </w:r>
      <w:r>
        <w:t xml:space="preserve">s can also be uploaded as a csv file. The coordinates must be in </w:t>
      </w:r>
      <w:r w:rsidRPr="00AF7CFA">
        <w:rPr>
          <w:b/>
        </w:rPr>
        <w:t>WGS84 EPSG:4326</w:t>
      </w:r>
      <w:r>
        <w:rPr>
          <w:b/>
        </w:rPr>
        <w:t xml:space="preserve"> </w:t>
      </w:r>
      <w:r>
        <w:t>format. The first column must contain longitude and the second column latitude. A column header must be given, which can be freely chosen.</w:t>
      </w:r>
      <w:ins w:id="201" w:author="Biplov Bhandari" w:date="2019-11-30T17:15:00Z">
        <w:r w:rsidR="00EE2ABE">
          <w:br/>
        </w:r>
        <w:r w:rsidR="00EE2ABE">
          <w:lastRenderedPageBreak/>
          <w:br/>
        </w:r>
        <w:r w:rsidR="00EE2ABE">
          <w:rPr>
            <w:noProof/>
          </w:rPr>
          <w:drawing>
            <wp:inline distT="0" distB="0" distL="0" distR="0" wp14:anchorId="51794CC8" wp14:editId="1F37E436">
              <wp:extent cx="5943600" cy="53955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395595"/>
                      </a:xfrm>
                      <a:prstGeom prst="rect">
                        <a:avLst/>
                      </a:prstGeom>
                    </pic:spPr>
                  </pic:pic>
                </a:graphicData>
              </a:graphic>
            </wp:inline>
          </w:drawing>
        </w:r>
      </w:ins>
    </w:p>
    <w:p w14:paraId="1638286F" w14:textId="1B1AFBE8" w:rsidR="005C1750" w:rsidRDefault="005C1750" w:rsidP="005C1750">
      <w:pPr>
        <w:pStyle w:val="ListA2"/>
      </w:pPr>
      <w:bookmarkStart w:id="202" w:name="_Toc495021596"/>
      <w:r>
        <w:t>Designing plot attributes and labels</w:t>
      </w:r>
      <w:bookmarkEnd w:id="202"/>
    </w:p>
    <w:p w14:paraId="0A5F8B9E" w14:textId="31BEB427" w:rsidR="004C5E58" w:rsidRDefault="004C5E58" w:rsidP="00937490">
      <w:pPr>
        <w:pStyle w:val="ListA3"/>
      </w:pPr>
      <w:r>
        <w:t xml:space="preserve">You can </w:t>
      </w:r>
      <w:del w:id="203" w:author="Biplov Bhandari" w:date="2019-11-30T17:23:00Z">
        <w:r w:rsidDel="00EE2ABE">
          <w:delText>add collect</w:delText>
        </w:r>
      </w:del>
      <w:ins w:id="204" w:author="Biplov Bhandari" w:date="2019-11-30T17:23:00Z">
        <w:r w:rsidR="00EE2ABE">
          <w:t>design your survey to collect</w:t>
        </w:r>
      </w:ins>
      <w:r>
        <w:t xml:space="preserve"> multiple attributes at each plot. </w:t>
      </w:r>
      <w:ins w:id="205" w:author="Biplov Bhandari" w:date="2019-11-30T17:24:00Z">
        <w:r w:rsidR="00EE2ABE">
          <w:t xml:space="preserve">The survey can be </w:t>
        </w:r>
      </w:ins>
      <w:ins w:id="206" w:author="Biplov Bhandari" w:date="2019-11-30T17:25:00Z">
        <w:r w:rsidR="00EE2ABE">
          <w:rPr>
            <w:b/>
          </w:rPr>
          <w:t>S</w:t>
        </w:r>
      </w:ins>
      <w:ins w:id="207" w:author="Biplov Bhandari" w:date="2019-11-30T17:24:00Z">
        <w:r w:rsidR="00EE2ABE" w:rsidRPr="00EE2ABE">
          <w:rPr>
            <w:b/>
            <w:rPrChange w:id="208" w:author="Biplov Bhandari" w:date="2019-11-30T17:25:00Z">
              <w:rPr/>
            </w:rPrChange>
          </w:rPr>
          <w:t>imple</w:t>
        </w:r>
        <w:r w:rsidR="00EE2ABE">
          <w:t xml:space="preserve"> (button – text area) or </w:t>
        </w:r>
        <w:r w:rsidR="00EE2ABE" w:rsidRPr="00EE2ABE">
          <w:rPr>
            <w:b/>
            <w:rPrChange w:id="209" w:author="Biplov Bhandari" w:date="2019-11-30T17:25:00Z">
              <w:rPr/>
            </w:rPrChange>
          </w:rPr>
          <w:t>Advanced</w:t>
        </w:r>
        <w:r w:rsidR="00EE2ABE">
          <w:t xml:space="preserve"> (see </w:t>
        </w:r>
        <w:r w:rsidR="00EE2ABE">
          <w:rPr>
            <w:b/>
          </w:rPr>
          <w:t>Component Type</w:t>
        </w:r>
        <w:r w:rsidR="00EE2ABE">
          <w:t xml:space="preserve"> dropdown to access the options available</w:t>
        </w:r>
      </w:ins>
      <w:ins w:id="210" w:author="Biplov Bhandari" w:date="2019-11-30T17:25:00Z">
        <w:r w:rsidR="00EE2ABE">
          <w:t>).</w:t>
        </w:r>
      </w:ins>
      <w:ins w:id="211" w:author="Biplov Bhandari" w:date="2019-11-30T17:24:00Z">
        <w:r w:rsidR="00EE2ABE">
          <w:t xml:space="preserve"> </w:t>
        </w:r>
      </w:ins>
      <w:r>
        <w:t xml:space="preserve">To add an attribute, type </w:t>
      </w:r>
      <w:ins w:id="212" w:author="Biplov Bhandari" w:date="2019-11-30T17:25:00Z">
        <w:r w:rsidR="00180787">
          <w:t xml:space="preserve">the question in the </w:t>
        </w:r>
        <w:r w:rsidR="00180787">
          <w:rPr>
            <w:b/>
          </w:rPr>
          <w:t>New Question</w:t>
        </w:r>
      </w:ins>
      <w:ins w:id="213" w:author="Biplov Bhandari" w:date="2019-11-30T17:26:00Z">
        <w:r w:rsidR="00180787">
          <w:rPr>
            <w:b/>
          </w:rPr>
          <w:t xml:space="preserve"> </w:t>
        </w:r>
        <w:r w:rsidR="00180787">
          <w:t xml:space="preserve">field. The Survey </w:t>
        </w:r>
        <w:r w:rsidR="00180787">
          <w:lastRenderedPageBreak/>
          <w:t>Card Number will appear.</w:t>
        </w:r>
      </w:ins>
      <w:ins w:id="214" w:author="Biplov Bhandari" w:date="2019-11-30T17:25:00Z">
        <w:r w:rsidR="00180787" w:rsidRPr="00180787">
          <w:rPr>
            <w:noProof/>
          </w:rPr>
          <w:t xml:space="preserve"> </w:t>
        </w:r>
        <w:r w:rsidR="00180787">
          <w:rPr>
            <w:noProof/>
          </w:rPr>
          <w:drawing>
            <wp:anchor distT="0" distB="0" distL="114300" distR="114300" simplePos="0" relativeHeight="251674624" behindDoc="1" locked="0" layoutInCell="1" allowOverlap="1" wp14:anchorId="2F89A9DE" wp14:editId="022A2B1C">
              <wp:simplePos x="0" y="0"/>
              <wp:positionH relativeFrom="column">
                <wp:posOffset>365760</wp:posOffset>
              </wp:positionH>
              <wp:positionV relativeFrom="paragraph">
                <wp:posOffset>0</wp:posOffset>
              </wp:positionV>
              <wp:extent cx="5943600" cy="5395595"/>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5395595"/>
                      </a:xfrm>
                      <a:prstGeom prst="rect">
                        <a:avLst/>
                      </a:prstGeom>
                    </pic:spPr>
                  </pic:pic>
                </a:graphicData>
              </a:graphic>
            </wp:anchor>
          </w:drawing>
        </w:r>
      </w:ins>
      <w:del w:id="215" w:author="Biplov Bhandari" w:date="2019-11-30T17:25:00Z">
        <w:r w:rsidDel="00180787">
          <w:delText xml:space="preserve">a label of the characteristic of interest in the white box to the right of the ADD SAMPLE VALUE GROUP button at the lower right hand section of the interface. </w:delText>
        </w:r>
      </w:del>
    </w:p>
    <w:p w14:paraId="15E484F1" w14:textId="7E2EA568" w:rsidR="004C5E58" w:rsidRDefault="004C5E58" w:rsidP="004C5E58">
      <w:pPr>
        <w:pStyle w:val="ListA4"/>
      </w:pPr>
      <w:r>
        <w:t xml:space="preserve">Click the </w:t>
      </w:r>
      <w:del w:id="216" w:author="Biplov Bhandari" w:date="2019-11-30T17:28:00Z">
        <w:r w:rsidDel="00180787">
          <w:delText>blue button</w:delText>
        </w:r>
      </w:del>
      <w:ins w:id="217" w:author="Biplov Bhandari" w:date="2019-11-30T17:28:00Z">
        <w:r w:rsidR="00180787">
          <w:t>(+) button to add the attribute and the color bar to change the color for that answer.</w:t>
        </w:r>
      </w:ins>
      <w:del w:id="218" w:author="Biplov Bhandari" w:date="2019-11-30T17:28:00Z">
        <w:r w:rsidDel="00180787">
          <w:delText xml:space="preserve"> to add it as an attribute.</w:delText>
        </w:r>
      </w:del>
      <w:r>
        <w:t xml:space="preserve"> </w:t>
      </w:r>
    </w:p>
    <w:p w14:paraId="101282DE" w14:textId="22072FCB" w:rsidR="004C5E58" w:rsidRDefault="004C5E58" w:rsidP="004C5E58">
      <w:pPr>
        <w:pStyle w:val="ListA4"/>
      </w:pPr>
      <w:r>
        <w:t>Repeat until you have entered all the attributes of interest.</w:t>
      </w:r>
      <w:ins w:id="219" w:author="Biplov Bhandari" w:date="2019-11-30T17:30:00Z">
        <w:r w:rsidR="00180787">
          <w:br/>
        </w:r>
      </w:ins>
    </w:p>
    <w:p w14:paraId="5D9D9B2F" w14:textId="3963EBBF" w:rsidR="00272930" w:rsidRDefault="004C5E58" w:rsidP="00937490">
      <w:pPr>
        <w:pStyle w:val="ListA3"/>
      </w:pPr>
      <w:r>
        <w:t>Next you will supply a</w:t>
      </w:r>
      <w:r w:rsidR="00937490">
        <w:t xml:space="preserve"> scheme for classifying the sample values is created under </w:t>
      </w:r>
      <w:r w:rsidR="00937490" w:rsidRPr="00E67A02">
        <w:rPr>
          <w:b/>
        </w:rPr>
        <w:t>SAMPLE VALUE</w:t>
      </w:r>
      <w:r w:rsidR="00272930">
        <w:rPr>
          <w:b/>
        </w:rPr>
        <w:t xml:space="preserve">: </w:t>
      </w:r>
      <w:r w:rsidR="00272930" w:rsidRPr="00272930">
        <w:t>(attribute of interest, e.g., LAND COVER in the image on the following page)</w:t>
      </w:r>
      <w:r w:rsidR="00937490" w:rsidRPr="00D7675A">
        <w:t>.</w:t>
      </w:r>
      <w:r w:rsidR="00937490">
        <w:t xml:space="preserve"> </w:t>
      </w:r>
    </w:p>
    <w:p w14:paraId="4118F689" w14:textId="02573591" w:rsidR="00937490" w:rsidRDefault="00937490" w:rsidP="00272930">
      <w:pPr>
        <w:pStyle w:val="ListA4"/>
      </w:pPr>
      <w:r>
        <w:t xml:space="preserve">Type the sample class name under </w:t>
      </w:r>
      <w:r w:rsidRPr="00A22A1C">
        <w:rPr>
          <w:b/>
        </w:rPr>
        <w:t>Name</w:t>
      </w:r>
      <w:r>
        <w:t xml:space="preserve">. Try to use names with around 15 characters or less so that the full name is displayed during analysis. </w:t>
      </w:r>
    </w:p>
    <w:p w14:paraId="75B6B6D7" w14:textId="77777777" w:rsidR="00937490" w:rsidRDefault="00937490" w:rsidP="00272930">
      <w:pPr>
        <w:pStyle w:val="ListA4"/>
      </w:pPr>
      <w:r>
        <w:t xml:space="preserve">Click on </w:t>
      </w:r>
      <w:r w:rsidRPr="00A22A1C">
        <w:rPr>
          <w:b/>
        </w:rPr>
        <w:t>Color</w:t>
      </w:r>
      <w:r w:rsidRPr="00981CF4">
        <w:rPr>
          <w:noProof/>
        </w:rPr>
        <w:t xml:space="preserve"> </w:t>
      </w:r>
      <w:r>
        <w:rPr>
          <w:noProof/>
        </w:rPr>
        <w:t xml:space="preserve">to choose a unique color for each label. </w:t>
      </w:r>
    </w:p>
    <w:p w14:paraId="7D914479" w14:textId="3452F237" w:rsidR="00937490" w:rsidRDefault="00937490" w:rsidP="00272930">
      <w:pPr>
        <w:pStyle w:val="ListA4"/>
      </w:pPr>
      <w:r>
        <w:rPr>
          <w:noProof/>
        </w:rPr>
        <w:t xml:space="preserve">An optional feature is uploading a reference image, which you can select by clicking on the </w:t>
      </w:r>
      <w:r w:rsidRPr="00A22A1C">
        <w:rPr>
          <w:b/>
          <w:noProof/>
        </w:rPr>
        <w:t>Choose File</w:t>
      </w:r>
      <w:r>
        <w:rPr>
          <w:noProof/>
        </w:rPr>
        <w:t>. C</w:t>
      </w:r>
      <w:r>
        <w:t xml:space="preserve">lick on the Plus button to save your label and start a new sample class. </w:t>
      </w:r>
    </w:p>
    <w:p w14:paraId="5E1F9638" w14:textId="77777777" w:rsidR="00272930" w:rsidRDefault="00937490" w:rsidP="00272930">
      <w:pPr>
        <w:pStyle w:val="ListA4"/>
      </w:pPr>
      <w:r>
        <w:lastRenderedPageBreak/>
        <w:t>A finished sample class appears in the list. It can be removed again by clicking the minus button. After entering the last sample class, you still need to click the Plus button once more to save the final sample class.</w:t>
      </w:r>
    </w:p>
    <w:p w14:paraId="2546BB8C" w14:textId="0E04E2DC" w:rsidR="00272930" w:rsidRDefault="00272930" w:rsidP="00272930">
      <w:pPr>
        <w:pStyle w:val="ListA4"/>
      </w:pPr>
      <w:r>
        <w:t>Repeat this process until all sample values have the labels of interest. See example image below.</w:t>
      </w:r>
    </w:p>
    <w:p w14:paraId="48FCC53A" w14:textId="6A1281F4" w:rsidR="00937490" w:rsidRDefault="00272930" w:rsidP="00272930">
      <w:pPr>
        <w:pStyle w:val="ListA3"/>
        <w:numPr>
          <w:ilvl w:val="0"/>
          <w:numId w:val="0"/>
        </w:numPr>
        <w:ind w:left="360"/>
        <w:jc w:val="center"/>
      </w:pPr>
      <w:del w:id="220" w:author="Biplov Bhandari" w:date="2019-11-30T17:30:00Z">
        <w:r w:rsidDel="00180787">
          <w:rPr>
            <w:noProof/>
          </w:rPr>
          <w:lastRenderedPageBreak/>
          <w:drawing>
            <wp:inline distT="0" distB="0" distL="0" distR="0" wp14:anchorId="27E8D6F1" wp14:editId="032ACBE3">
              <wp:extent cx="4117136" cy="4131607"/>
              <wp:effectExtent l="0" t="0" r="0" b="2540"/>
              <wp:docPr id="352" name="Picture 352" descr="CEO websites, set up sampl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7048" cy="4141554"/>
                      </a:xfrm>
                      <a:prstGeom prst="rect">
                        <a:avLst/>
                      </a:prstGeom>
                    </pic:spPr>
                  </pic:pic>
                </a:graphicData>
              </a:graphic>
            </wp:inline>
          </w:drawing>
        </w:r>
      </w:del>
      <w:ins w:id="221" w:author="Biplov Bhandari" w:date="2019-11-30T17:34:00Z">
        <w:r w:rsidR="00180787">
          <w:br/>
        </w:r>
        <w:r w:rsidR="00180787">
          <w:rPr>
            <w:noProof/>
          </w:rPr>
          <w:drawing>
            <wp:inline distT="0" distB="0" distL="0" distR="0" wp14:anchorId="63106AB2" wp14:editId="6D8C8E8B">
              <wp:extent cx="5943600" cy="3914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14775"/>
                      </a:xfrm>
                      <a:prstGeom prst="rect">
                        <a:avLst/>
                      </a:prstGeom>
                    </pic:spPr>
                  </pic:pic>
                </a:graphicData>
              </a:graphic>
            </wp:inline>
          </w:drawing>
        </w:r>
      </w:ins>
    </w:p>
    <w:p w14:paraId="737AC16A" w14:textId="5ACB6387" w:rsidR="00E16747" w:rsidRDefault="00E32BAC" w:rsidP="00E16747">
      <w:pPr>
        <w:pStyle w:val="ListA2"/>
      </w:pPr>
      <w:bookmarkStart w:id="222" w:name="_Toc495021597"/>
      <w:r>
        <w:lastRenderedPageBreak/>
        <w:t>Create</w:t>
      </w:r>
      <w:r w:rsidR="00E16747">
        <w:t xml:space="preserve"> the project</w:t>
      </w:r>
      <w:bookmarkEnd w:id="222"/>
    </w:p>
    <w:p w14:paraId="4957C831" w14:textId="7D519843" w:rsidR="00272930" w:rsidRDefault="00E32BAC" w:rsidP="00937490">
      <w:pPr>
        <w:pStyle w:val="ListA3"/>
      </w:pPr>
      <w:r>
        <w:t>Once the project set up is complete up to this point,</w:t>
      </w:r>
      <w:r w:rsidR="00937490">
        <w:t xml:space="preserve"> click on </w:t>
      </w:r>
      <w:r w:rsidR="00937490" w:rsidRPr="00A22A1C">
        <w:rPr>
          <w:b/>
        </w:rPr>
        <w:t>CREATE PROJECT</w:t>
      </w:r>
      <w:r w:rsidR="00937490">
        <w:t xml:space="preserve">. </w:t>
      </w:r>
    </w:p>
    <w:p w14:paraId="05AD82B3" w14:textId="77777777" w:rsidR="00757D7A" w:rsidRDefault="00937490" w:rsidP="00272930">
      <w:pPr>
        <w:pStyle w:val="ListA4"/>
        <w:rPr>
          <w:ins w:id="223" w:author="Biplov Bhandari" w:date="2019-11-30T17:38:00Z"/>
        </w:rPr>
      </w:pPr>
      <w:r>
        <w:t xml:space="preserve">A pop-up window will ask ‘Do you REALLY want to create this project?’ Click </w:t>
      </w:r>
      <w:r>
        <w:rPr>
          <w:b/>
        </w:rPr>
        <w:t>OK</w:t>
      </w:r>
      <w:r>
        <w:t>.</w:t>
      </w:r>
    </w:p>
    <w:p w14:paraId="21C442B2" w14:textId="2B8C926D" w:rsidR="00272930" w:rsidRDefault="00757D7A" w:rsidP="00757D7A">
      <w:pPr>
        <w:pStyle w:val="ListA4"/>
      </w:pPr>
      <w:ins w:id="224" w:author="Biplov Bhandari" w:date="2019-11-30T17:38:00Z">
        <w:r>
          <w:t xml:space="preserve">A </w:t>
        </w:r>
      </w:ins>
      <w:ins w:id="225" w:author="Biplov Bhandari" w:date="2019-11-30T17:40:00Z">
        <w:r>
          <w:rPr>
            <w:b/>
          </w:rPr>
          <w:t>R</w:t>
        </w:r>
      </w:ins>
      <w:ins w:id="226" w:author="Biplov Bhandari" w:date="2019-11-30T17:38:00Z">
        <w:r w:rsidRPr="00757D7A">
          <w:rPr>
            <w:b/>
            <w:rPrChange w:id="227" w:author="Biplov Bhandari" w:date="2019-11-30T17:40:00Z">
              <w:rPr/>
            </w:rPrChange>
          </w:rPr>
          <w:t>eview</w:t>
        </w:r>
        <w:r>
          <w:t xml:space="preserve"> </w:t>
        </w:r>
      </w:ins>
      <w:ins w:id="228" w:author="Biplov Bhandari" w:date="2019-11-30T17:40:00Z">
        <w:r>
          <w:rPr>
            <w:b/>
          </w:rPr>
          <w:t>Project</w:t>
        </w:r>
      </w:ins>
      <w:ins w:id="229" w:author="Biplov Bhandari" w:date="2019-11-30T17:38:00Z">
        <w:r>
          <w:t xml:space="preserve"> will appear showing the options and the survey questions that was selected above, along with the </w:t>
        </w:r>
      </w:ins>
      <w:ins w:id="230" w:author="Biplov Bhandari" w:date="2019-11-30T17:39:00Z">
        <w:r>
          <w:t xml:space="preserve">Sample Plots generated. Adjust the options accordingly if needed, and click </w:t>
        </w:r>
        <w:r>
          <w:rPr>
            <w:b/>
          </w:rPr>
          <w:t>Update Project</w:t>
        </w:r>
        <w:r>
          <w:t xml:space="preserve"> by scrolling to the bottom of the </w:t>
        </w:r>
      </w:ins>
      <w:ins w:id="231" w:author="Biplov Bhandari" w:date="2019-11-30T17:40:00Z">
        <w:r>
          <w:rPr>
            <w:b/>
          </w:rPr>
          <w:t>Review Project</w:t>
        </w:r>
        <w:r>
          <w:t xml:space="preserve">, else click </w:t>
        </w:r>
        <w:r>
          <w:rPr>
            <w:b/>
          </w:rPr>
          <w:t>Publish Project</w:t>
        </w:r>
        <w:r>
          <w:t>.</w:t>
        </w:r>
        <w:r>
          <w:br/>
        </w:r>
        <w:r>
          <w:rPr>
            <w:noProof/>
          </w:rPr>
          <w:drawing>
            <wp:inline distT="0" distB="0" distL="0" distR="0" wp14:anchorId="4ADA1A44" wp14:editId="2A3B49A3">
              <wp:extent cx="5943600" cy="60566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056630"/>
                      </a:xfrm>
                      <a:prstGeom prst="rect">
                        <a:avLst/>
                      </a:prstGeom>
                    </pic:spPr>
                  </pic:pic>
                </a:graphicData>
              </a:graphic>
            </wp:inline>
          </w:drawing>
        </w:r>
      </w:ins>
      <w:r w:rsidR="00937490">
        <w:t xml:space="preserve"> </w:t>
      </w:r>
    </w:p>
    <w:p w14:paraId="2D5E6A99" w14:textId="75D6C3DD" w:rsidR="00CE1A84" w:rsidRDefault="00937490" w:rsidP="00CE1A84">
      <w:pPr>
        <w:pStyle w:val="ListA4"/>
      </w:pPr>
      <w:r>
        <w:t>Now the map box will automatically zoom into your region of interest and draws a red box corresponding to the extent of your sample plots.</w:t>
      </w:r>
    </w:p>
    <w:p w14:paraId="4C46076A" w14:textId="158EECC1" w:rsidR="00E32BAC" w:rsidRDefault="00574EEB" w:rsidP="00E32BAC">
      <w:pPr>
        <w:jc w:val="center"/>
      </w:pPr>
      <w:r w:rsidRPr="00574EEB">
        <w:rPr>
          <w:noProof/>
        </w:rPr>
        <w:lastRenderedPageBreak/>
        <w:t xml:space="preserve"> </w:t>
      </w:r>
      <w:del w:id="232" w:author="Biplov Bhandari" w:date="2019-11-30T17:43:00Z">
        <w:r w:rsidDel="00757D7A">
          <w:rPr>
            <w:noProof/>
          </w:rPr>
          <w:drawing>
            <wp:inline distT="0" distB="0" distL="0" distR="0" wp14:anchorId="664BF2E1" wp14:editId="271D7272">
              <wp:extent cx="5943600" cy="5092700"/>
              <wp:effectExtent l="0" t="0" r="0" b="0"/>
              <wp:docPr id="2" name="Picture 2" descr="CEO website, Project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092700"/>
                      </a:xfrm>
                      <a:prstGeom prst="rect">
                        <a:avLst/>
                      </a:prstGeom>
                    </pic:spPr>
                  </pic:pic>
                </a:graphicData>
              </a:graphic>
            </wp:inline>
          </w:drawing>
        </w:r>
      </w:del>
    </w:p>
    <w:p w14:paraId="711FDB82" w14:textId="29779405" w:rsidR="00CE1A84" w:rsidRDefault="00CE1A84" w:rsidP="009A5B54">
      <w:pPr>
        <w:pStyle w:val="ListA3"/>
      </w:pPr>
      <w:r>
        <w:t xml:space="preserve">Before you can set up the Geo-Dash or begin collecting data you need to next publish the project. Click the </w:t>
      </w:r>
      <w:r w:rsidRPr="00CE1A84">
        <w:rPr>
          <w:b/>
        </w:rPr>
        <w:t>Publish Project</w:t>
      </w:r>
      <w:r>
        <w:t xml:space="preserve"> button. </w:t>
      </w:r>
    </w:p>
    <w:p w14:paraId="6E350615" w14:textId="77777777" w:rsidR="00CE1A84" w:rsidRDefault="00CE1A84" w:rsidP="00CE1A84">
      <w:pPr>
        <w:pStyle w:val="ListA3"/>
      </w:pPr>
      <w:r>
        <w:t xml:space="preserve">A pop-up window will appear that asks ‘Do you REALLY want to publish this project?’ Click </w:t>
      </w:r>
      <w:r w:rsidRPr="00695824">
        <w:rPr>
          <w:b/>
        </w:rPr>
        <w:t>OK</w:t>
      </w:r>
      <w:r>
        <w:t xml:space="preserve">. </w:t>
      </w:r>
    </w:p>
    <w:p w14:paraId="6560F3F9" w14:textId="01E8F720" w:rsidR="00E32BAC" w:rsidRDefault="005C1750" w:rsidP="00E32BAC">
      <w:pPr>
        <w:pStyle w:val="ListA2"/>
      </w:pPr>
      <w:bookmarkStart w:id="233" w:name="_Toc495021598"/>
      <w:r>
        <w:t>Geo-D</w:t>
      </w:r>
      <w:r w:rsidR="00E32BAC">
        <w:t>ash: create a Google Earth Engine widget</w:t>
      </w:r>
      <w:bookmarkEnd w:id="233"/>
      <w:r w:rsidR="00E32BAC">
        <w:t xml:space="preserve"> </w:t>
      </w:r>
    </w:p>
    <w:p w14:paraId="537C7557" w14:textId="0EB5EE3C" w:rsidR="00E32BAC" w:rsidRDefault="00E32BAC" w:rsidP="00CE1A84">
      <w:r>
        <w:t xml:space="preserve">After you have </w:t>
      </w:r>
      <w:r w:rsidR="00CE1A84">
        <w:t>published</w:t>
      </w:r>
      <w:r>
        <w:t xml:space="preserve"> the project, you can now click on the button to CONFIGURE GEO-DASH. After clicking on that button, a new tab will open in your browser called Geo-Dash. The Geo-Dash tab can be specified to show additional information, such as NDVI time series, to help with classifying land cover characteristics at each plot.</w:t>
      </w:r>
    </w:p>
    <w:p w14:paraId="68AE7B4C" w14:textId="44163E1E" w:rsidR="00E32BAC" w:rsidRDefault="00E32BAC" w:rsidP="00E32BAC">
      <w:pPr>
        <w:pStyle w:val="ListA3"/>
      </w:pPr>
      <w:r>
        <w:t xml:space="preserve">In the new tab, click on the blue button, </w:t>
      </w:r>
      <w:r w:rsidRPr="001B4398">
        <w:rPr>
          <w:b/>
        </w:rPr>
        <w:t>New Widget</w:t>
      </w:r>
      <w:r w:rsidRPr="00E32BAC">
        <w:t xml:space="preserve">. This will </w:t>
      </w:r>
      <w:r>
        <w:t xml:space="preserve">open a pop-up window where you can set up a new widget, such as a time series chart. </w:t>
      </w:r>
    </w:p>
    <w:p w14:paraId="08BCF3A5" w14:textId="2FEC2213" w:rsidR="00E32BAC" w:rsidRDefault="00E32BAC" w:rsidP="00E32BAC">
      <w:pPr>
        <w:pStyle w:val="ListA3"/>
      </w:pPr>
      <w:r>
        <w:t xml:space="preserve">In the form field for </w:t>
      </w:r>
      <w:r w:rsidRPr="00556F52">
        <w:rPr>
          <w:b/>
        </w:rPr>
        <w:t>Type</w:t>
      </w:r>
      <w:r>
        <w:t xml:space="preserve"> you can choose between an image collection, time series graph (e</w:t>
      </w:r>
      <w:r w:rsidR="00CE1A84">
        <w:t>.</w:t>
      </w:r>
      <w:r>
        <w:t>g</w:t>
      </w:r>
      <w:r w:rsidR="00CE1A84">
        <w:t>.,</w:t>
      </w:r>
      <w:r>
        <w:t xml:space="preserve"> for NDVI)</w:t>
      </w:r>
      <w:r w:rsidR="00CE1A84">
        <w:t>,</w:t>
      </w:r>
      <w:r>
        <w:t xml:space="preserve"> or Statistics (total population, area and elevation) for your new widget. </w:t>
      </w:r>
    </w:p>
    <w:p w14:paraId="53DBBD08" w14:textId="77777777" w:rsidR="00E32BAC" w:rsidRDefault="00E32BAC" w:rsidP="00E32BAC">
      <w:pPr>
        <w:pStyle w:val="ListA3"/>
      </w:pPr>
      <w:r w:rsidRPr="005D1D42">
        <w:rPr>
          <w:b/>
        </w:rPr>
        <w:t>Title</w:t>
      </w:r>
      <w:r>
        <w:t>: Choose a descriptive title.</w:t>
      </w:r>
    </w:p>
    <w:p w14:paraId="2FEFCFAC" w14:textId="77777777" w:rsidR="00E32BAC" w:rsidRDefault="00E32BAC" w:rsidP="00E32BAC">
      <w:pPr>
        <w:pStyle w:val="ListA3"/>
      </w:pPr>
      <w:r w:rsidRPr="00190D5F">
        <w:rPr>
          <w:b/>
        </w:rPr>
        <w:lastRenderedPageBreak/>
        <w:t>Image Collection</w:t>
      </w:r>
      <w:r>
        <w:t xml:space="preserve">: This is a string format equaling the image collection name for Google Earth Engine. </w:t>
      </w:r>
    </w:p>
    <w:p w14:paraId="1DFEC550" w14:textId="10E40BD8" w:rsidR="00E32BAC" w:rsidRDefault="00E32BAC" w:rsidP="00E32BAC">
      <w:pPr>
        <w:pStyle w:val="ListA5"/>
      </w:pPr>
      <w:r w:rsidRPr="008D6619">
        <w:rPr>
          <w:b/>
        </w:rPr>
        <w:t>Landsat</w:t>
      </w:r>
      <w:r>
        <w:t>: The most common strings for Landsat are listed below, detailed information can be found on Google Earth Engine</w:t>
      </w:r>
      <w:r w:rsidR="00CE1A84">
        <w:t xml:space="preserve"> help pages</w:t>
      </w:r>
      <w:r>
        <w:t xml:space="preserve">. Available composites and the covered time frame are found here: </w:t>
      </w:r>
      <w:hyperlink r:id="rId62" w:anchor="search/tag%3A32day" w:history="1">
        <w:r w:rsidRPr="00A80647">
          <w:rPr>
            <w:rStyle w:val="Hyperlink"/>
          </w:rPr>
          <w:t>https://explorer.earthengine.google.com/#search/tag%3A32day</w:t>
        </w:r>
      </w:hyperlink>
      <w:r>
        <w:t>.</w:t>
      </w:r>
    </w:p>
    <w:p w14:paraId="51E46102" w14:textId="77777777" w:rsidR="00E32BAC" w:rsidRPr="00871E5D" w:rsidRDefault="00E32BAC" w:rsidP="00E32BAC">
      <w:pPr>
        <w:pStyle w:val="RSACNote"/>
      </w:pPr>
      <w:r w:rsidRPr="00451B75">
        <w:t>For s</w:t>
      </w:r>
      <w:r>
        <w:t xml:space="preserve">hort change intervals, test the </w:t>
      </w:r>
      <w:r w:rsidRPr="00A3754E">
        <w:rPr>
          <w:b/>
        </w:rPr>
        <w:t xml:space="preserve">8 day </w:t>
      </w:r>
      <w:r>
        <w:t xml:space="preserve">NDVI composite images </w:t>
      </w:r>
      <w:r w:rsidRPr="00871E5D">
        <w:t xml:space="preserve">and for longer change intervals, explore the </w:t>
      </w:r>
      <w:r w:rsidRPr="00A3754E">
        <w:rPr>
          <w:b/>
        </w:rPr>
        <w:t>32 day</w:t>
      </w:r>
      <w:r w:rsidRPr="00871E5D">
        <w:t xml:space="preserve"> composites. </w:t>
      </w:r>
    </w:p>
    <w:p w14:paraId="416A667D" w14:textId="77777777" w:rsidR="00E32BAC" w:rsidRDefault="00E32BAC" w:rsidP="00E32BAC">
      <w:pPr>
        <w:pStyle w:val="RSACNote"/>
      </w:pPr>
      <w:r w:rsidRPr="00871E5D">
        <w:t xml:space="preserve">You might notice in the 8 day composites for the season unexpectedly low NDVI values. This can be caused by </w:t>
      </w:r>
      <w:r w:rsidRPr="00871E5D">
        <w:rPr>
          <w:b/>
        </w:rPr>
        <w:t>cloud cover</w:t>
      </w:r>
      <w:r w:rsidRPr="00871E5D">
        <w:t>. If your sample sites is in an area with persistent cloud cover, choose</w:t>
      </w:r>
      <w:r>
        <w:t xml:space="preserve"> the 32 day composite.</w:t>
      </w:r>
    </w:p>
    <w:tbl>
      <w:tblPr>
        <w:tblStyle w:val="TableGrid"/>
        <w:tblW w:w="7519" w:type="dxa"/>
        <w:jc w:val="center"/>
        <w:tblLook w:val="04A0" w:firstRow="1" w:lastRow="0" w:firstColumn="1" w:lastColumn="0" w:noHBand="0" w:noVBand="1"/>
      </w:tblPr>
      <w:tblGrid>
        <w:gridCol w:w="1129"/>
        <w:gridCol w:w="1530"/>
        <w:gridCol w:w="1260"/>
        <w:gridCol w:w="3600"/>
      </w:tblGrid>
      <w:tr w:rsidR="00FB3A6F" w14:paraId="069AD76F" w14:textId="77777777" w:rsidTr="00FB3A6F">
        <w:trPr>
          <w:jc w:val="center"/>
        </w:trPr>
        <w:tc>
          <w:tcPr>
            <w:tcW w:w="1129" w:type="dxa"/>
          </w:tcPr>
          <w:p w14:paraId="29EA9E4E" w14:textId="77777777" w:rsidR="00FB3A6F" w:rsidRPr="004D66C9" w:rsidRDefault="00FB3A6F" w:rsidP="009A5B54">
            <w:pPr>
              <w:pStyle w:val="ListA3"/>
              <w:numPr>
                <w:ilvl w:val="0"/>
                <w:numId w:val="0"/>
              </w:numPr>
              <w:spacing w:before="0" w:after="200"/>
              <w:rPr>
                <w:b/>
              </w:rPr>
            </w:pPr>
            <w:r w:rsidRPr="004D66C9">
              <w:rPr>
                <w:b/>
              </w:rPr>
              <w:t>Satellite</w:t>
            </w:r>
          </w:p>
        </w:tc>
        <w:tc>
          <w:tcPr>
            <w:tcW w:w="1530" w:type="dxa"/>
          </w:tcPr>
          <w:p w14:paraId="28C7E876" w14:textId="77777777" w:rsidR="00FB3A6F" w:rsidRPr="004D66C9" w:rsidRDefault="00FB3A6F" w:rsidP="009A5B54">
            <w:pPr>
              <w:pStyle w:val="ListA3"/>
              <w:numPr>
                <w:ilvl w:val="0"/>
                <w:numId w:val="0"/>
              </w:numPr>
              <w:spacing w:before="0" w:after="200"/>
              <w:rPr>
                <w:b/>
              </w:rPr>
            </w:pPr>
            <w:r w:rsidRPr="004D66C9">
              <w:rPr>
                <w:b/>
              </w:rPr>
              <w:t>Type</w:t>
            </w:r>
          </w:p>
        </w:tc>
        <w:tc>
          <w:tcPr>
            <w:tcW w:w="1260" w:type="dxa"/>
          </w:tcPr>
          <w:p w14:paraId="182DAD58" w14:textId="77777777" w:rsidR="00FB3A6F" w:rsidRPr="004D66C9" w:rsidRDefault="00FB3A6F" w:rsidP="009A5B54">
            <w:pPr>
              <w:pStyle w:val="ListA3"/>
              <w:numPr>
                <w:ilvl w:val="0"/>
                <w:numId w:val="0"/>
              </w:numPr>
              <w:spacing w:before="0" w:after="200"/>
              <w:rPr>
                <w:b/>
              </w:rPr>
            </w:pPr>
            <w:r w:rsidRPr="004D66C9">
              <w:rPr>
                <w:b/>
              </w:rPr>
              <w:t>Start date</w:t>
            </w:r>
          </w:p>
        </w:tc>
        <w:tc>
          <w:tcPr>
            <w:tcW w:w="3600" w:type="dxa"/>
          </w:tcPr>
          <w:p w14:paraId="131ACF99" w14:textId="77777777" w:rsidR="00FB3A6F" w:rsidRPr="004D66C9" w:rsidRDefault="00FB3A6F" w:rsidP="009A5B54">
            <w:pPr>
              <w:pStyle w:val="ListA3"/>
              <w:numPr>
                <w:ilvl w:val="0"/>
                <w:numId w:val="0"/>
              </w:numPr>
              <w:spacing w:before="0" w:after="200"/>
              <w:rPr>
                <w:b/>
              </w:rPr>
            </w:pPr>
            <w:r w:rsidRPr="004D66C9">
              <w:rPr>
                <w:b/>
              </w:rPr>
              <w:t>Image collection ID</w:t>
            </w:r>
          </w:p>
        </w:tc>
      </w:tr>
      <w:tr w:rsidR="00FB3A6F" w:rsidRPr="00CE1A84" w14:paraId="664D14E1" w14:textId="77777777" w:rsidTr="00FB3A6F">
        <w:trPr>
          <w:jc w:val="center"/>
        </w:trPr>
        <w:tc>
          <w:tcPr>
            <w:tcW w:w="1129" w:type="dxa"/>
          </w:tcPr>
          <w:p w14:paraId="7D476F4C" w14:textId="77777777" w:rsidR="00FB3A6F" w:rsidRPr="00CE1A84" w:rsidRDefault="00FB3A6F" w:rsidP="00CE1A84">
            <w:pPr>
              <w:pStyle w:val="ListA3"/>
              <w:numPr>
                <w:ilvl w:val="0"/>
                <w:numId w:val="0"/>
              </w:numPr>
              <w:spacing w:before="0" w:after="200"/>
            </w:pPr>
            <w:r w:rsidRPr="00CE1A84">
              <w:t>Landsat 8</w:t>
            </w:r>
          </w:p>
        </w:tc>
        <w:tc>
          <w:tcPr>
            <w:tcW w:w="1530" w:type="dxa"/>
          </w:tcPr>
          <w:p w14:paraId="3885BCBB" w14:textId="77777777" w:rsidR="00FB3A6F" w:rsidRPr="00CE1A84" w:rsidRDefault="00FB3A6F" w:rsidP="00CE1A84">
            <w:pPr>
              <w:pStyle w:val="ListA3"/>
              <w:numPr>
                <w:ilvl w:val="0"/>
                <w:numId w:val="0"/>
              </w:numPr>
              <w:spacing w:before="0" w:after="200"/>
            </w:pPr>
            <w:r w:rsidRPr="00CE1A84">
              <w:t>NDVI, 32 day</w:t>
            </w:r>
          </w:p>
        </w:tc>
        <w:tc>
          <w:tcPr>
            <w:tcW w:w="1260" w:type="dxa"/>
          </w:tcPr>
          <w:p w14:paraId="7DA6312A" w14:textId="77777777" w:rsidR="00FB3A6F" w:rsidRPr="00CE1A84" w:rsidRDefault="00FB3A6F" w:rsidP="00CE1A84">
            <w:pPr>
              <w:pStyle w:val="ListA3"/>
              <w:numPr>
                <w:ilvl w:val="0"/>
                <w:numId w:val="0"/>
              </w:numPr>
              <w:spacing w:before="0" w:after="200"/>
            </w:pPr>
            <w:r w:rsidRPr="00CE1A84">
              <w:t>2013-04-07</w:t>
            </w:r>
          </w:p>
        </w:tc>
        <w:tc>
          <w:tcPr>
            <w:tcW w:w="3600" w:type="dxa"/>
          </w:tcPr>
          <w:p w14:paraId="3625E19D" w14:textId="77777777" w:rsidR="00FB3A6F" w:rsidRPr="00CE1A84" w:rsidRDefault="00FB3A6F" w:rsidP="00CE1A84">
            <w:pPr>
              <w:pStyle w:val="Code"/>
              <w:shd w:val="clear" w:color="auto" w:fill="auto"/>
            </w:pPr>
            <w:r w:rsidRPr="00CE1A84">
              <w:t>LANDSAT/LC8_L1T_32DAY_NDVI</w:t>
            </w:r>
          </w:p>
        </w:tc>
      </w:tr>
      <w:tr w:rsidR="00FB3A6F" w:rsidRPr="00CE1A84" w14:paraId="2546E096" w14:textId="77777777" w:rsidTr="00FB3A6F">
        <w:trPr>
          <w:jc w:val="center"/>
        </w:trPr>
        <w:tc>
          <w:tcPr>
            <w:tcW w:w="1129" w:type="dxa"/>
          </w:tcPr>
          <w:p w14:paraId="3626FB91" w14:textId="77777777" w:rsidR="00FB3A6F" w:rsidRPr="00CE1A84" w:rsidRDefault="00FB3A6F" w:rsidP="00CE1A84">
            <w:pPr>
              <w:pStyle w:val="ListA3"/>
              <w:numPr>
                <w:ilvl w:val="0"/>
                <w:numId w:val="0"/>
              </w:numPr>
              <w:spacing w:before="0" w:after="200"/>
            </w:pPr>
            <w:r w:rsidRPr="00CE1A84">
              <w:t>Landsat 8</w:t>
            </w:r>
          </w:p>
        </w:tc>
        <w:tc>
          <w:tcPr>
            <w:tcW w:w="1530" w:type="dxa"/>
          </w:tcPr>
          <w:p w14:paraId="108DBEDF" w14:textId="77777777" w:rsidR="00FB3A6F" w:rsidRPr="00CE1A84" w:rsidRDefault="00FB3A6F" w:rsidP="00CE1A84">
            <w:pPr>
              <w:pStyle w:val="ListA3"/>
              <w:numPr>
                <w:ilvl w:val="0"/>
                <w:numId w:val="0"/>
              </w:numPr>
              <w:spacing w:before="0" w:after="200"/>
            </w:pPr>
            <w:r w:rsidRPr="00CE1A84">
              <w:t>NDVI, 8 day</w:t>
            </w:r>
          </w:p>
        </w:tc>
        <w:tc>
          <w:tcPr>
            <w:tcW w:w="1260" w:type="dxa"/>
          </w:tcPr>
          <w:p w14:paraId="28E038A5" w14:textId="77777777" w:rsidR="00FB3A6F" w:rsidRPr="00CE1A84" w:rsidRDefault="00FB3A6F" w:rsidP="00CE1A84">
            <w:pPr>
              <w:pStyle w:val="ListA3"/>
              <w:numPr>
                <w:ilvl w:val="0"/>
                <w:numId w:val="0"/>
              </w:numPr>
              <w:spacing w:before="0" w:after="200"/>
            </w:pPr>
            <w:r w:rsidRPr="00CE1A84">
              <w:t>2013-04-07</w:t>
            </w:r>
          </w:p>
        </w:tc>
        <w:tc>
          <w:tcPr>
            <w:tcW w:w="3600" w:type="dxa"/>
          </w:tcPr>
          <w:p w14:paraId="7301C09B" w14:textId="77777777" w:rsidR="00FB3A6F" w:rsidRPr="00CE1A84" w:rsidRDefault="00FB3A6F" w:rsidP="00CE1A84">
            <w:pPr>
              <w:pStyle w:val="Code"/>
              <w:shd w:val="clear" w:color="auto" w:fill="auto"/>
            </w:pPr>
            <w:r w:rsidRPr="00CE1A84">
              <w:t>LANDSAT/LC8_L1T_8DAY_NDVI</w:t>
            </w:r>
          </w:p>
        </w:tc>
      </w:tr>
      <w:tr w:rsidR="00FB3A6F" w:rsidRPr="00CE1A84" w14:paraId="61FBE664" w14:textId="77777777" w:rsidTr="00FB3A6F">
        <w:trPr>
          <w:jc w:val="center"/>
        </w:trPr>
        <w:tc>
          <w:tcPr>
            <w:tcW w:w="1129" w:type="dxa"/>
          </w:tcPr>
          <w:p w14:paraId="2B22B216" w14:textId="77777777" w:rsidR="00FB3A6F" w:rsidRPr="00CE1A84" w:rsidRDefault="00FB3A6F" w:rsidP="00CE1A84">
            <w:pPr>
              <w:pStyle w:val="ListA3"/>
              <w:numPr>
                <w:ilvl w:val="0"/>
                <w:numId w:val="0"/>
              </w:numPr>
              <w:spacing w:before="0" w:after="200"/>
            </w:pPr>
            <w:r w:rsidRPr="00CE1A84">
              <w:t>Landsat 7</w:t>
            </w:r>
          </w:p>
        </w:tc>
        <w:tc>
          <w:tcPr>
            <w:tcW w:w="1530" w:type="dxa"/>
          </w:tcPr>
          <w:p w14:paraId="6D16B66E" w14:textId="77777777" w:rsidR="00FB3A6F" w:rsidRPr="00CE1A84" w:rsidRDefault="00FB3A6F" w:rsidP="00CE1A84">
            <w:pPr>
              <w:pStyle w:val="ListA3"/>
              <w:numPr>
                <w:ilvl w:val="0"/>
                <w:numId w:val="0"/>
              </w:numPr>
              <w:spacing w:before="0" w:after="200"/>
            </w:pPr>
            <w:r w:rsidRPr="00CE1A84">
              <w:t>NDVI, 32 day</w:t>
            </w:r>
          </w:p>
        </w:tc>
        <w:tc>
          <w:tcPr>
            <w:tcW w:w="1260" w:type="dxa"/>
          </w:tcPr>
          <w:p w14:paraId="1B617BE5" w14:textId="77777777" w:rsidR="00FB3A6F" w:rsidRPr="00CE1A84" w:rsidRDefault="00FB3A6F" w:rsidP="00CE1A84">
            <w:pPr>
              <w:pStyle w:val="ListA3"/>
              <w:numPr>
                <w:ilvl w:val="0"/>
                <w:numId w:val="0"/>
              </w:numPr>
              <w:spacing w:before="0" w:after="200"/>
            </w:pPr>
            <w:r w:rsidRPr="00CE1A84">
              <w:t>1999-01-01</w:t>
            </w:r>
          </w:p>
        </w:tc>
        <w:tc>
          <w:tcPr>
            <w:tcW w:w="3600" w:type="dxa"/>
          </w:tcPr>
          <w:p w14:paraId="34815DE5" w14:textId="77777777" w:rsidR="00FB3A6F" w:rsidRPr="00CE1A84" w:rsidRDefault="00FB3A6F" w:rsidP="00CE1A84">
            <w:pPr>
              <w:pStyle w:val="Code"/>
              <w:shd w:val="clear" w:color="auto" w:fill="auto"/>
            </w:pPr>
            <w:r w:rsidRPr="00CE1A84">
              <w:t>LANDSAT/LE7_L1T_32DAY_NDVI</w:t>
            </w:r>
          </w:p>
        </w:tc>
      </w:tr>
      <w:tr w:rsidR="00FB3A6F" w:rsidRPr="00CE1A84" w14:paraId="1B1BC0EB" w14:textId="77777777" w:rsidTr="00FB3A6F">
        <w:trPr>
          <w:jc w:val="center"/>
        </w:trPr>
        <w:tc>
          <w:tcPr>
            <w:tcW w:w="1129" w:type="dxa"/>
          </w:tcPr>
          <w:p w14:paraId="17C2801E" w14:textId="77777777" w:rsidR="00FB3A6F" w:rsidRPr="00CE1A84" w:rsidRDefault="00FB3A6F" w:rsidP="00CE1A84">
            <w:pPr>
              <w:pStyle w:val="ListA3"/>
              <w:numPr>
                <w:ilvl w:val="0"/>
                <w:numId w:val="0"/>
              </w:numPr>
              <w:spacing w:before="0" w:after="200"/>
            </w:pPr>
            <w:r w:rsidRPr="00CE1A84">
              <w:t>Landsat 7</w:t>
            </w:r>
          </w:p>
        </w:tc>
        <w:tc>
          <w:tcPr>
            <w:tcW w:w="1530" w:type="dxa"/>
          </w:tcPr>
          <w:p w14:paraId="1BB9C70F" w14:textId="77777777" w:rsidR="00FB3A6F" w:rsidRPr="00CE1A84" w:rsidRDefault="00FB3A6F" w:rsidP="00CE1A84">
            <w:pPr>
              <w:pStyle w:val="ListA3"/>
              <w:numPr>
                <w:ilvl w:val="0"/>
                <w:numId w:val="0"/>
              </w:numPr>
              <w:spacing w:before="0" w:after="200"/>
            </w:pPr>
            <w:r w:rsidRPr="00CE1A84">
              <w:t>NDVI, 8 day</w:t>
            </w:r>
          </w:p>
        </w:tc>
        <w:tc>
          <w:tcPr>
            <w:tcW w:w="1260" w:type="dxa"/>
          </w:tcPr>
          <w:p w14:paraId="41163ADA" w14:textId="77777777" w:rsidR="00FB3A6F" w:rsidRPr="00CE1A84" w:rsidRDefault="00FB3A6F" w:rsidP="00CE1A84">
            <w:pPr>
              <w:pStyle w:val="ListA3"/>
              <w:numPr>
                <w:ilvl w:val="0"/>
                <w:numId w:val="0"/>
              </w:numPr>
              <w:spacing w:before="0" w:after="200"/>
            </w:pPr>
            <w:r w:rsidRPr="00CE1A84">
              <w:t>1999-01-01</w:t>
            </w:r>
          </w:p>
        </w:tc>
        <w:tc>
          <w:tcPr>
            <w:tcW w:w="3600" w:type="dxa"/>
          </w:tcPr>
          <w:p w14:paraId="078F2F71" w14:textId="77777777" w:rsidR="00FB3A6F" w:rsidRPr="00CE1A84" w:rsidRDefault="00FB3A6F" w:rsidP="00CE1A84">
            <w:pPr>
              <w:pStyle w:val="Code"/>
              <w:shd w:val="clear" w:color="auto" w:fill="auto"/>
            </w:pPr>
            <w:r w:rsidRPr="00CE1A84">
              <w:t>LANDSAT/LE7_L1T_8DAY_NDVI</w:t>
            </w:r>
          </w:p>
        </w:tc>
      </w:tr>
      <w:tr w:rsidR="00FB3A6F" w:rsidRPr="00CE1A84" w14:paraId="4C7D69DA" w14:textId="77777777" w:rsidTr="00FB3A6F">
        <w:trPr>
          <w:jc w:val="center"/>
        </w:trPr>
        <w:tc>
          <w:tcPr>
            <w:tcW w:w="1129" w:type="dxa"/>
          </w:tcPr>
          <w:p w14:paraId="12C4BA0F" w14:textId="77777777" w:rsidR="00FB3A6F" w:rsidRPr="00CE1A84" w:rsidRDefault="00FB3A6F" w:rsidP="00CE1A84">
            <w:pPr>
              <w:pStyle w:val="ListA3"/>
              <w:numPr>
                <w:ilvl w:val="0"/>
                <w:numId w:val="0"/>
              </w:numPr>
              <w:spacing w:before="0" w:after="200"/>
            </w:pPr>
            <w:r w:rsidRPr="00CE1A84">
              <w:t>Landsat 8</w:t>
            </w:r>
          </w:p>
        </w:tc>
        <w:tc>
          <w:tcPr>
            <w:tcW w:w="1530" w:type="dxa"/>
          </w:tcPr>
          <w:p w14:paraId="20229E41" w14:textId="77777777" w:rsidR="00FB3A6F" w:rsidRPr="00CE1A84" w:rsidRDefault="00FB3A6F" w:rsidP="00CE1A84">
            <w:pPr>
              <w:pStyle w:val="ListA3"/>
              <w:numPr>
                <w:ilvl w:val="0"/>
                <w:numId w:val="0"/>
              </w:numPr>
              <w:spacing w:before="0" w:after="200"/>
            </w:pPr>
            <w:r w:rsidRPr="00CE1A84">
              <w:t>NDWI, 32 day</w:t>
            </w:r>
          </w:p>
        </w:tc>
        <w:tc>
          <w:tcPr>
            <w:tcW w:w="1260" w:type="dxa"/>
          </w:tcPr>
          <w:p w14:paraId="6B1DDE0E" w14:textId="77777777" w:rsidR="00FB3A6F" w:rsidRPr="00CE1A84" w:rsidRDefault="00FB3A6F" w:rsidP="00CE1A84">
            <w:pPr>
              <w:pStyle w:val="ListA3"/>
              <w:numPr>
                <w:ilvl w:val="0"/>
                <w:numId w:val="0"/>
              </w:numPr>
              <w:spacing w:before="0" w:after="200"/>
            </w:pPr>
            <w:r w:rsidRPr="00CE1A84">
              <w:t>2013-04-07</w:t>
            </w:r>
          </w:p>
        </w:tc>
        <w:tc>
          <w:tcPr>
            <w:tcW w:w="3600" w:type="dxa"/>
          </w:tcPr>
          <w:p w14:paraId="74CBE0D6" w14:textId="77777777" w:rsidR="00FB3A6F" w:rsidRPr="00CE1A84" w:rsidRDefault="00FB3A6F" w:rsidP="00CE1A84">
            <w:pPr>
              <w:pStyle w:val="Code"/>
              <w:shd w:val="clear" w:color="auto" w:fill="auto"/>
            </w:pPr>
            <w:r w:rsidRPr="00CE1A84">
              <w:t>LANDSAT/LC8_L1T_32DAY_NDWI</w:t>
            </w:r>
          </w:p>
        </w:tc>
      </w:tr>
      <w:tr w:rsidR="00FB3A6F" w:rsidRPr="00CE1A84" w14:paraId="3577F78A" w14:textId="77777777" w:rsidTr="00FB3A6F">
        <w:trPr>
          <w:jc w:val="center"/>
        </w:trPr>
        <w:tc>
          <w:tcPr>
            <w:tcW w:w="1129" w:type="dxa"/>
          </w:tcPr>
          <w:p w14:paraId="0252B0A2" w14:textId="77777777" w:rsidR="00FB3A6F" w:rsidRPr="00CE1A84" w:rsidRDefault="00FB3A6F" w:rsidP="00CE1A84">
            <w:pPr>
              <w:pStyle w:val="ListA3"/>
              <w:numPr>
                <w:ilvl w:val="0"/>
                <w:numId w:val="0"/>
              </w:numPr>
              <w:spacing w:before="0" w:after="200"/>
            </w:pPr>
            <w:r w:rsidRPr="00CE1A84">
              <w:t>Landsat 8</w:t>
            </w:r>
          </w:p>
        </w:tc>
        <w:tc>
          <w:tcPr>
            <w:tcW w:w="1530" w:type="dxa"/>
          </w:tcPr>
          <w:p w14:paraId="394EE190" w14:textId="77777777" w:rsidR="00FB3A6F" w:rsidRPr="00CE1A84" w:rsidRDefault="00FB3A6F" w:rsidP="00CE1A84">
            <w:pPr>
              <w:pStyle w:val="ListA3"/>
              <w:numPr>
                <w:ilvl w:val="0"/>
                <w:numId w:val="0"/>
              </w:numPr>
              <w:spacing w:before="0" w:after="200"/>
            </w:pPr>
            <w:r w:rsidRPr="00CE1A84">
              <w:t>NDWI, 8 day</w:t>
            </w:r>
          </w:p>
        </w:tc>
        <w:tc>
          <w:tcPr>
            <w:tcW w:w="1260" w:type="dxa"/>
          </w:tcPr>
          <w:p w14:paraId="22301953" w14:textId="77777777" w:rsidR="00FB3A6F" w:rsidRPr="00CE1A84" w:rsidRDefault="00FB3A6F" w:rsidP="00CE1A84">
            <w:pPr>
              <w:pStyle w:val="ListA3"/>
              <w:numPr>
                <w:ilvl w:val="0"/>
                <w:numId w:val="0"/>
              </w:numPr>
              <w:spacing w:before="0" w:after="200"/>
            </w:pPr>
            <w:r w:rsidRPr="00CE1A84">
              <w:t>2013-04-07</w:t>
            </w:r>
          </w:p>
        </w:tc>
        <w:tc>
          <w:tcPr>
            <w:tcW w:w="3600" w:type="dxa"/>
          </w:tcPr>
          <w:p w14:paraId="30973FD1" w14:textId="77777777" w:rsidR="00FB3A6F" w:rsidRPr="00CE1A84" w:rsidRDefault="00FB3A6F" w:rsidP="00CE1A84">
            <w:pPr>
              <w:pStyle w:val="Code"/>
              <w:shd w:val="clear" w:color="auto" w:fill="auto"/>
            </w:pPr>
            <w:r w:rsidRPr="00CE1A84">
              <w:t>LANDSAT/LC8_L1T_8DAY_NDWI</w:t>
            </w:r>
          </w:p>
        </w:tc>
      </w:tr>
      <w:tr w:rsidR="00FB3A6F" w:rsidRPr="00CE1A84" w14:paraId="413F0981" w14:textId="77777777" w:rsidTr="00FB3A6F">
        <w:trPr>
          <w:jc w:val="center"/>
        </w:trPr>
        <w:tc>
          <w:tcPr>
            <w:tcW w:w="1129" w:type="dxa"/>
          </w:tcPr>
          <w:p w14:paraId="56602EF7" w14:textId="77777777" w:rsidR="00FB3A6F" w:rsidRPr="00CE1A84" w:rsidRDefault="00FB3A6F" w:rsidP="00CE1A84">
            <w:pPr>
              <w:pStyle w:val="ListA3"/>
              <w:numPr>
                <w:ilvl w:val="0"/>
                <w:numId w:val="0"/>
              </w:numPr>
              <w:spacing w:before="0" w:after="200"/>
            </w:pPr>
            <w:r w:rsidRPr="00CE1A84">
              <w:t>Landsat 7</w:t>
            </w:r>
          </w:p>
        </w:tc>
        <w:tc>
          <w:tcPr>
            <w:tcW w:w="1530" w:type="dxa"/>
          </w:tcPr>
          <w:p w14:paraId="42F69EA9" w14:textId="77777777" w:rsidR="00FB3A6F" w:rsidRPr="00CE1A84" w:rsidRDefault="00FB3A6F" w:rsidP="00CE1A84">
            <w:pPr>
              <w:pStyle w:val="ListA3"/>
              <w:numPr>
                <w:ilvl w:val="0"/>
                <w:numId w:val="0"/>
              </w:numPr>
              <w:spacing w:before="0" w:after="200"/>
            </w:pPr>
            <w:r w:rsidRPr="00CE1A84">
              <w:t>NDWI, 32 day</w:t>
            </w:r>
          </w:p>
        </w:tc>
        <w:tc>
          <w:tcPr>
            <w:tcW w:w="1260" w:type="dxa"/>
          </w:tcPr>
          <w:p w14:paraId="0A318693" w14:textId="77777777" w:rsidR="00FB3A6F" w:rsidRPr="00CE1A84" w:rsidRDefault="00FB3A6F" w:rsidP="00CE1A84">
            <w:pPr>
              <w:pStyle w:val="ListA3"/>
              <w:numPr>
                <w:ilvl w:val="0"/>
                <w:numId w:val="0"/>
              </w:numPr>
              <w:spacing w:before="0" w:after="200"/>
            </w:pPr>
            <w:r w:rsidRPr="00CE1A84">
              <w:t>1999-01-01</w:t>
            </w:r>
          </w:p>
        </w:tc>
        <w:tc>
          <w:tcPr>
            <w:tcW w:w="3600" w:type="dxa"/>
          </w:tcPr>
          <w:p w14:paraId="29BC8B76" w14:textId="77777777" w:rsidR="00FB3A6F" w:rsidRPr="00CE1A84" w:rsidRDefault="00FB3A6F" w:rsidP="00CE1A84">
            <w:pPr>
              <w:pStyle w:val="Code"/>
              <w:shd w:val="clear" w:color="auto" w:fill="auto"/>
            </w:pPr>
            <w:r w:rsidRPr="00CE1A84">
              <w:t>LANDSAT/LE7_L1T_32DAY_NDWI</w:t>
            </w:r>
          </w:p>
        </w:tc>
      </w:tr>
      <w:tr w:rsidR="00FB3A6F" w:rsidRPr="00CE1A84" w14:paraId="083BBC81" w14:textId="77777777" w:rsidTr="00FB3A6F">
        <w:trPr>
          <w:jc w:val="center"/>
        </w:trPr>
        <w:tc>
          <w:tcPr>
            <w:tcW w:w="1129" w:type="dxa"/>
          </w:tcPr>
          <w:p w14:paraId="2A5C7953" w14:textId="77777777" w:rsidR="00FB3A6F" w:rsidRPr="00CE1A84" w:rsidRDefault="00FB3A6F" w:rsidP="00CE1A84">
            <w:pPr>
              <w:pStyle w:val="ListA3"/>
              <w:numPr>
                <w:ilvl w:val="0"/>
                <w:numId w:val="0"/>
              </w:numPr>
              <w:spacing w:before="0" w:after="200"/>
            </w:pPr>
            <w:r w:rsidRPr="00CE1A84">
              <w:t>Landsat 7</w:t>
            </w:r>
          </w:p>
        </w:tc>
        <w:tc>
          <w:tcPr>
            <w:tcW w:w="1530" w:type="dxa"/>
          </w:tcPr>
          <w:p w14:paraId="38A7285D" w14:textId="77777777" w:rsidR="00FB3A6F" w:rsidRPr="00CE1A84" w:rsidRDefault="00FB3A6F" w:rsidP="00CE1A84">
            <w:pPr>
              <w:pStyle w:val="ListA3"/>
              <w:numPr>
                <w:ilvl w:val="0"/>
                <w:numId w:val="0"/>
              </w:numPr>
              <w:spacing w:before="0" w:after="200"/>
            </w:pPr>
            <w:r w:rsidRPr="00CE1A84">
              <w:t>NDWI, 8 day</w:t>
            </w:r>
          </w:p>
        </w:tc>
        <w:tc>
          <w:tcPr>
            <w:tcW w:w="1260" w:type="dxa"/>
          </w:tcPr>
          <w:p w14:paraId="7FC44F00" w14:textId="77777777" w:rsidR="00FB3A6F" w:rsidRPr="00CE1A84" w:rsidRDefault="00FB3A6F" w:rsidP="00CE1A84">
            <w:pPr>
              <w:pStyle w:val="ListA3"/>
              <w:numPr>
                <w:ilvl w:val="0"/>
                <w:numId w:val="0"/>
              </w:numPr>
              <w:spacing w:before="0" w:after="200"/>
            </w:pPr>
            <w:r w:rsidRPr="00CE1A84">
              <w:t>1999-01-01</w:t>
            </w:r>
          </w:p>
        </w:tc>
        <w:tc>
          <w:tcPr>
            <w:tcW w:w="3600" w:type="dxa"/>
          </w:tcPr>
          <w:p w14:paraId="09FB4967" w14:textId="77777777" w:rsidR="00FB3A6F" w:rsidRPr="00CE1A84" w:rsidRDefault="00FB3A6F" w:rsidP="00CE1A84">
            <w:pPr>
              <w:pStyle w:val="Code"/>
              <w:shd w:val="clear" w:color="auto" w:fill="auto"/>
            </w:pPr>
            <w:r w:rsidRPr="00CE1A84">
              <w:t>LANDSAT/LE7_L1T_8DAY_NDWI</w:t>
            </w:r>
          </w:p>
        </w:tc>
      </w:tr>
    </w:tbl>
    <w:p w14:paraId="76BB4A4C" w14:textId="690F1C64" w:rsidR="00E32BAC" w:rsidRDefault="00E32BAC" w:rsidP="00D1737E">
      <w:pPr>
        <w:pStyle w:val="ListA5"/>
        <w:spacing w:before="120"/>
      </w:pPr>
      <w:r w:rsidRPr="00CE1A84">
        <w:t xml:space="preserve">The image collection ID for Sentinel-2 is </w:t>
      </w:r>
      <w:r w:rsidRPr="00CE1A84">
        <w:rPr>
          <w:rStyle w:val="CodeChar"/>
          <w:shd w:val="clear" w:color="auto" w:fill="auto"/>
        </w:rPr>
        <w:t>COPERNICUS/S2</w:t>
      </w:r>
      <w:r w:rsidRPr="00CE1A84">
        <w:t xml:space="preserve"> (covering </w:t>
      </w:r>
      <w:r w:rsidRPr="00CE1A84">
        <w:rPr>
          <w:color w:val="222222"/>
        </w:rPr>
        <w:t xml:space="preserve">2015-06-23 to </w:t>
      </w:r>
      <w:r w:rsidR="00CE1A84">
        <w:rPr>
          <w:color w:val="222222"/>
        </w:rPr>
        <w:t>present</w:t>
      </w:r>
      <w:r w:rsidRPr="00CE1A84">
        <w:rPr>
          <w:color w:val="222222"/>
        </w:rPr>
        <w:t xml:space="preserve">) and for Sentinel-1 is </w:t>
      </w:r>
      <w:r w:rsidRPr="00CE1A84">
        <w:rPr>
          <w:rStyle w:val="CodeChar"/>
          <w:shd w:val="clear" w:color="auto" w:fill="auto"/>
        </w:rPr>
        <w:t>COPERNICUS/S1_GRD</w:t>
      </w:r>
      <w:r w:rsidRPr="00CE1A84">
        <w:rPr>
          <w:color w:val="222222"/>
          <w:sz w:val="20"/>
          <w:szCs w:val="20"/>
        </w:rPr>
        <w:t xml:space="preserve"> </w:t>
      </w:r>
      <w:r w:rsidRPr="00CE1A84">
        <w:t>(covering</w:t>
      </w:r>
      <w:r w:rsidRPr="00B0472C">
        <w:t xml:space="preserve"> </w:t>
      </w:r>
      <w:r w:rsidRPr="00B0472C">
        <w:rPr>
          <w:color w:val="222222"/>
        </w:rPr>
        <w:t xml:space="preserve">2015-10-03 to </w:t>
      </w:r>
      <w:r w:rsidR="00CE1A84">
        <w:rPr>
          <w:color w:val="222222"/>
        </w:rPr>
        <w:t>present</w:t>
      </w:r>
      <w:r w:rsidRPr="00B0472C">
        <w:rPr>
          <w:color w:val="222222"/>
        </w:rPr>
        <w:t>).</w:t>
      </w:r>
      <w:r>
        <w:rPr>
          <w:color w:val="222222"/>
          <w:sz w:val="20"/>
          <w:szCs w:val="20"/>
        </w:rPr>
        <w:t xml:space="preserve"> </w:t>
      </w:r>
    </w:p>
    <w:p w14:paraId="0A1E309C" w14:textId="77777777" w:rsidR="00E32BAC" w:rsidRDefault="00E32BAC" w:rsidP="00E32BAC">
      <w:pPr>
        <w:pStyle w:val="ListA3"/>
      </w:pPr>
      <w:r>
        <w:t xml:space="preserve">For </w:t>
      </w:r>
      <w:r w:rsidRPr="00735829">
        <w:rPr>
          <w:b/>
        </w:rPr>
        <w:t>Dates</w:t>
      </w:r>
      <w:r>
        <w:rPr>
          <w:b/>
        </w:rPr>
        <w:t>, s</w:t>
      </w:r>
      <w:r>
        <w:t>elect the start and stop dates from the calendar or write them directly into the field using the format YYYY-MM-DD. If the end date is longer than the period of record, only the available data will be displayed.</w:t>
      </w:r>
    </w:p>
    <w:p w14:paraId="433B92D5" w14:textId="6ADD003B" w:rsidR="00E32BAC" w:rsidRDefault="00E32BAC" w:rsidP="00CE1A84">
      <w:pPr>
        <w:pStyle w:val="ListA3"/>
      </w:pPr>
      <w:r>
        <w:rPr>
          <w:b/>
        </w:rPr>
        <w:t>Bands</w:t>
      </w:r>
      <w:r w:rsidRPr="0030319E">
        <w:t>:</w:t>
      </w:r>
      <w:r>
        <w:t xml:space="preserve"> The bands are specific to each image collection. </w:t>
      </w:r>
      <w:r w:rsidR="00CE1A84">
        <w:t>The image collections of derived products, such as NDVI or NDWI, only have one band. Therefore the band field can be left blank. For products with multiple bands of information, refer to their metadata. Refer to the</w:t>
      </w:r>
      <w:r>
        <w:t xml:space="preserve"> Google Earth Engine</w:t>
      </w:r>
      <w:r w:rsidR="00CE1A84">
        <w:t xml:space="preserve"> data archive, available here </w:t>
      </w:r>
      <w:hyperlink r:id="rId63" w:history="1">
        <w:r w:rsidR="00CE1A84" w:rsidRPr="00E60F6F">
          <w:rPr>
            <w:rStyle w:val="Hyperlink"/>
          </w:rPr>
          <w:t>https://code.earthengine.google.com/datasets/</w:t>
        </w:r>
      </w:hyperlink>
      <w:r>
        <w:t>.</w:t>
      </w:r>
      <w:r w:rsidR="00CE1A84">
        <w:t xml:space="preserve"> </w:t>
      </w:r>
      <w:r>
        <w:t xml:space="preserve"> </w:t>
      </w:r>
    </w:p>
    <w:p w14:paraId="54626F47" w14:textId="2ABC1879" w:rsidR="00E32BAC" w:rsidRDefault="00E32BAC" w:rsidP="00E32BAC">
      <w:pPr>
        <w:pStyle w:val="ListA5"/>
      </w:pPr>
      <w:r w:rsidRPr="003D31A0">
        <w:t xml:space="preserve">For </w:t>
      </w:r>
      <w:r w:rsidR="00CE1A84">
        <w:t xml:space="preserve">example, for </w:t>
      </w:r>
      <w:r w:rsidRPr="00BC253C">
        <w:rPr>
          <w:b/>
        </w:rPr>
        <w:t>Sentinel-2</w:t>
      </w:r>
      <w:r>
        <w:t xml:space="preserve"> the bands are</w:t>
      </w:r>
      <w:r w:rsidR="00CE1A84">
        <w:t>:</w:t>
      </w:r>
      <w:r>
        <w:t xml:space="preserve"> </w:t>
      </w:r>
    </w:p>
    <w:p w14:paraId="5F53E815" w14:textId="77777777" w:rsidR="00E32BAC" w:rsidRDefault="00E32BAC" w:rsidP="00E32BAC">
      <w:pPr>
        <w:pStyle w:val="ListA3"/>
        <w:numPr>
          <w:ilvl w:val="0"/>
          <w:numId w:val="0"/>
        </w:numPr>
        <w:spacing w:before="0" w:after="200"/>
        <w:ind w:left="1440"/>
      </w:pPr>
      <w:r>
        <w:rPr>
          <w:noProof/>
        </w:rPr>
        <w:lastRenderedPageBreak/>
        <w:drawing>
          <wp:inline distT="0" distB="0" distL="0" distR="0" wp14:anchorId="125CB5A1" wp14:editId="09B0A108">
            <wp:extent cx="2152650" cy="2136763"/>
            <wp:effectExtent l="0" t="0" r="0" b="0"/>
            <wp:docPr id="10" name="Picture 10" descr="table listing Sentinel-2 bands, use, wavelength and re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52650" cy="2136763"/>
                    </a:xfrm>
                    <a:prstGeom prst="rect">
                      <a:avLst/>
                    </a:prstGeom>
                  </pic:spPr>
                </pic:pic>
              </a:graphicData>
            </a:graphic>
          </wp:inline>
        </w:drawing>
      </w:r>
    </w:p>
    <w:p w14:paraId="30FB600C" w14:textId="77777777" w:rsidR="00E32BAC" w:rsidRDefault="00E32BAC" w:rsidP="00E32BAC">
      <w:pPr>
        <w:pStyle w:val="ListA3"/>
        <w:numPr>
          <w:ilvl w:val="0"/>
          <w:numId w:val="0"/>
        </w:numPr>
        <w:spacing w:before="0" w:after="200"/>
        <w:ind w:left="1440"/>
      </w:pPr>
      <w:r>
        <w:t xml:space="preserve">(from </w:t>
      </w:r>
      <w:hyperlink r:id="rId65" w:anchor="detail/COPERNICUS%2FS2" w:history="1">
        <w:r w:rsidRPr="00EA485D">
          <w:rPr>
            <w:rStyle w:val="Hyperlink"/>
          </w:rPr>
          <w:t>https://explorer.earthengine.google.com/#detail/COPERNICUS%2FS2</w:t>
        </w:r>
      </w:hyperlink>
      <w:r>
        <w:t xml:space="preserve">) </w:t>
      </w:r>
    </w:p>
    <w:p w14:paraId="36A06DD9" w14:textId="77777777" w:rsidR="00E32BAC" w:rsidRDefault="00E32BAC" w:rsidP="00E32BAC">
      <w:pPr>
        <w:pStyle w:val="ListA3"/>
      </w:pPr>
      <w:r>
        <w:rPr>
          <w:b/>
        </w:rPr>
        <w:t xml:space="preserve">Columns: </w:t>
      </w:r>
      <w:r>
        <w:t xml:space="preserve">A number up to 12 specifies how wide the widget will be. 4 will create a square, larger numbers a rectangle. If not filled out, the widget will be a square. </w:t>
      </w:r>
    </w:p>
    <w:p w14:paraId="43A2EE3B" w14:textId="77777777" w:rsidR="00E32BAC" w:rsidRDefault="00E32BAC" w:rsidP="00E32BAC">
      <w:pPr>
        <w:pStyle w:val="ListA3"/>
        <w:numPr>
          <w:ilvl w:val="0"/>
          <w:numId w:val="0"/>
        </w:numPr>
        <w:spacing w:before="0" w:after="200"/>
        <w:ind w:left="936"/>
        <w:jc w:val="center"/>
      </w:pPr>
      <w:r>
        <w:rPr>
          <w:noProof/>
        </w:rPr>
        <w:drawing>
          <wp:inline distT="0" distB="0" distL="0" distR="0" wp14:anchorId="581E6494" wp14:editId="21057635">
            <wp:extent cx="2629106" cy="4200525"/>
            <wp:effectExtent l="0" t="0" r="0" b="0"/>
            <wp:docPr id="12" name="Picture 12" descr="settings for a new NDVI 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4659" cy="4209398"/>
                    </a:xfrm>
                    <a:prstGeom prst="rect">
                      <a:avLst/>
                    </a:prstGeom>
                  </pic:spPr>
                </pic:pic>
              </a:graphicData>
            </a:graphic>
          </wp:inline>
        </w:drawing>
      </w:r>
    </w:p>
    <w:p w14:paraId="204D635A" w14:textId="77777777" w:rsidR="005612CB" w:rsidRDefault="00E32BAC" w:rsidP="00E32BAC">
      <w:pPr>
        <w:pStyle w:val="ListA4"/>
      </w:pPr>
      <w:r>
        <w:t xml:space="preserve">After setting the </w:t>
      </w:r>
      <w:r w:rsidRPr="00660970">
        <w:rPr>
          <w:b/>
        </w:rPr>
        <w:t>NDVI</w:t>
      </w:r>
      <w:r>
        <w:t xml:space="preserve"> widget up, click </w:t>
      </w:r>
      <w:r>
        <w:rPr>
          <w:b/>
        </w:rPr>
        <w:t xml:space="preserve">Create </w:t>
      </w:r>
      <w:r w:rsidRPr="00C7150C">
        <w:t>widget</w:t>
      </w:r>
      <w:r>
        <w:t xml:space="preserve">. </w:t>
      </w:r>
    </w:p>
    <w:p w14:paraId="5C9A2373" w14:textId="53E937BB" w:rsidR="00E32BAC" w:rsidRDefault="00E32BAC" w:rsidP="00E32BAC">
      <w:pPr>
        <w:pStyle w:val="ListA4"/>
      </w:pPr>
      <w:r>
        <w:t xml:space="preserve">To see the changes in your new widget, you need to classify a plot to re-open the GEO-DASH window again. </w:t>
      </w:r>
    </w:p>
    <w:p w14:paraId="204EE0B3" w14:textId="77777777" w:rsidR="00E32BAC" w:rsidRDefault="00E32BAC" w:rsidP="00E32BAC">
      <w:pPr>
        <w:pStyle w:val="ListA3"/>
        <w:numPr>
          <w:ilvl w:val="0"/>
          <w:numId w:val="0"/>
        </w:numPr>
        <w:spacing w:before="0" w:after="200"/>
        <w:jc w:val="center"/>
      </w:pPr>
      <w:r>
        <w:rPr>
          <w:noProof/>
        </w:rPr>
        <w:lastRenderedPageBreak/>
        <w:drawing>
          <wp:inline distT="0" distB="0" distL="0" distR="0" wp14:anchorId="69948D11" wp14:editId="02F4BFC3">
            <wp:extent cx="5943600" cy="2163445"/>
            <wp:effectExtent l="0" t="0" r="0" b="8255"/>
            <wp:docPr id="19" name="Picture 19" descr="widget displaying NDVI time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63445"/>
                    </a:xfrm>
                    <a:prstGeom prst="rect">
                      <a:avLst/>
                    </a:prstGeom>
                  </pic:spPr>
                </pic:pic>
              </a:graphicData>
            </a:graphic>
          </wp:inline>
        </w:drawing>
      </w:r>
    </w:p>
    <w:p w14:paraId="09E55CA6" w14:textId="553ACFE2" w:rsidR="00937490" w:rsidRDefault="00E32BAC" w:rsidP="00E32BAC">
      <w:pPr>
        <w:pStyle w:val="ListA4"/>
      </w:pPr>
      <w:r>
        <w:t>For editing or deleting you widget, click on the wheel icon.</w:t>
      </w:r>
    </w:p>
    <w:p w14:paraId="39827D4E" w14:textId="525A3A2A" w:rsidR="00937490" w:rsidRDefault="00241FA5" w:rsidP="00376808">
      <w:pPr>
        <w:pStyle w:val="ListA2"/>
        <w:numPr>
          <w:ilvl w:val="1"/>
          <w:numId w:val="5"/>
        </w:numPr>
      </w:pPr>
      <w:bookmarkStart w:id="234" w:name="_Toc495021599"/>
      <w:r>
        <w:t>Project statistics</w:t>
      </w:r>
      <w:bookmarkEnd w:id="234"/>
    </w:p>
    <w:p w14:paraId="3F422FDD" w14:textId="5E003EA4" w:rsidR="005D0662" w:rsidRDefault="005D0662" w:rsidP="00376808">
      <w:pPr>
        <w:pStyle w:val="ListA3"/>
        <w:numPr>
          <w:ilvl w:val="2"/>
          <w:numId w:val="5"/>
        </w:numPr>
      </w:pPr>
      <w:r>
        <w:t xml:space="preserve">You can see a project’s setup by going to </w:t>
      </w:r>
      <w:r w:rsidRPr="005D0662">
        <w:rPr>
          <w:b/>
        </w:rPr>
        <w:t>Home</w:t>
      </w:r>
      <w:r>
        <w:t xml:space="preserve"> and clicking on your </w:t>
      </w:r>
      <w:r w:rsidR="000B149D">
        <w:t xml:space="preserve">institution name. A drop-down menu lists the projects. Click </w:t>
      </w:r>
      <w:r w:rsidR="000B149D">
        <w:rPr>
          <w:b/>
        </w:rPr>
        <w:t>Edit</w:t>
      </w:r>
      <w:r w:rsidR="000B149D">
        <w:t xml:space="preserve"> on the project of interest to see the PROJECT DASHBOARD and PROJECT DESIGN. </w:t>
      </w:r>
    </w:p>
    <w:p w14:paraId="5E0DDAD2" w14:textId="30CA6D04" w:rsidR="00937490" w:rsidRDefault="00937490" w:rsidP="00376808">
      <w:pPr>
        <w:pStyle w:val="ListA3"/>
        <w:numPr>
          <w:ilvl w:val="2"/>
          <w:numId w:val="5"/>
        </w:numPr>
      </w:pPr>
      <w:r>
        <w:t xml:space="preserve">The </w:t>
      </w:r>
      <w:r w:rsidRPr="00EE52C6">
        <w:rPr>
          <w:b/>
        </w:rPr>
        <w:t>Project Stats</w:t>
      </w:r>
      <w:r>
        <w:rPr>
          <w:b/>
        </w:rPr>
        <w:t xml:space="preserve"> </w:t>
      </w:r>
      <w:r w:rsidRPr="00E2449A">
        <w:t>are</w:t>
      </w:r>
      <w:r w:rsidRPr="00EE52C6">
        <w:rPr>
          <w:b/>
        </w:rPr>
        <w:t xml:space="preserve"> </w:t>
      </w:r>
      <w:r>
        <w:t>listed under the PROJECT DASHBOARD. It gives an overview over members, contributors, the points classified, plots flagged as bad, and the date the project was created, published and closed.</w:t>
      </w:r>
      <w:r w:rsidR="00B5639B">
        <w:t xml:space="preserve"> </w:t>
      </w:r>
    </w:p>
    <w:p w14:paraId="77667604" w14:textId="08FD70C4" w:rsidR="00B5639B" w:rsidRDefault="00B5639B" w:rsidP="00376808">
      <w:pPr>
        <w:pStyle w:val="ListA3"/>
        <w:numPr>
          <w:ilvl w:val="2"/>
          <w:numId w:val="5"/>
        </w:numPr>
      </w:pPr>
      <w:r>
        <w:t xml:space="preserve">The </w:t>
      </w:r>
      <w:r w:rsidRPr="00EE52C6">
        <w:rPr>
          <w:b/>
        </w:rPr>
        <w:t>Project Stats</w:t>
      </w:r>
      <w:r>
        <w:rPr>
          <w:b/>
        </w:rPr>
        <w:t xml:space="preserve"> </w:t>
      </w:r>
      <w:r w:rsidR="004C1FC9" w:rsidRPr="004C1FC9">
        <w:t>are also</w:t>
      </w:r>
      <w:r w:rsidR="004C1FC9">
        <w:rPr>
          <w:b/>
        </w:rPr>
        <w:t xml:space="preserve"> </w:t>
      </w:r>
      <w:r w:rsidR="00C24C63" w:rsidRPr="00C24C63">
        <w:t xml:space="preserve">shown </w:t>
      </w:r>
      <w:r w:rsidR="00C24C63">
        <w:t xml:space="preserve">when starting data collection, featuring the percent of assigned, flagged as well as </w:t>
      </w:r>
      <w:r w:rsidR="00C24C63" w:rsidRPr="00C24C63">
        <w:t>completed plots and total plot number.</w:t>
      </w:r>
    </w:p>
    <w:p w14:paraId="5490A10D" w14:textId="77777777" w:rsidR="00937490" w:rsidRDefault="00937490" w:rsidP="00937490">
      <w:pPr>
        <w:pStyle w:val="ListA3"/>
        <w:numPr>
          <w:ilvl w:val="0"/>
          <w:numId w:val="0"/>
        </w:numPr>
        <w:ind w:left="576"/>
        <w:jc w:val="center"/>
      </w:pPr>
      <w:r>
        <w:rPr>
          <w:noProof/>
        </w:rPr>
        <w:drawing>
          <wp:inline distT="0" distB="0" distL="0" distR="0" wp14:anchorId="6A21EA18" wp14:editId="321E7C5A">
            <wp:extent cx="2590800" cy="1276350"/>
            <wp:effectExtent l="0" t="0" r="0" b="0"/>
            <wp:docPr id="4" name="Picture 4" descr="CEO website project st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90800" cy="1276350"/>
                    </a:xfrm>
                    <a:prstGeom prst="rect">
                      <a:avLst/>
                    </a:prstGeom>
                  </pic:spPr>
                </pic:pic>
              </a:graphicData>
            </a:graphic>
          </wp:inline>
        </w:drawing>
      </w:r>
    </w:p>
    <w:p w14:paraId="51356B8C" w14:textId="77777777" w:rsidR="00621AF1" w:rsidRDefault="00621AF1" w:rsidP="00621AF1">
      <w:pPr>
        <w:pStyle w:val="ListA2"/>
        <w:numPr>
          <w:ilvl w:val="1"/>
          <w:numId w:val="5"/>
        </w:numPr>
      </w:pPr>
      <w:bookmarkStart w:id="235" w:name="_Toc495021600"/>
      <w:r>
        <w:t>Download your data</w:t>
      </w:r>
      <w:bookmarkEnd w:id="235"/>
    </w:p>
    <w:p w14:paraId="615D286A" w14:textId="77777777" w:rsidR="005C1750" w:rsidRDefault="00621AF1" w:rsidP="00621AF1">
      <w:pPr>
        <w:pStyle w:val="ListA3"/>
        <w:numPr>
          <w:ilvl w:val="2"/>
          <w:numId w:val="5"/>
        </w:numPr>
      </w:pPr>
      <w:r>
        <w:t xml:space="preserve">Click on the </w:t>
      </w:r>
      <w:r w:rsidRPr="00E26FEA">
        <w:rPr>
          <w:b/>
        </w:rPr>
        <w:t>Home</w:t>
      </w:r>
      <w:r>
        <w:t xml:space="preserve"> page on your institution to open the listed projects. Click </w:t>
      </w:r>
      <w:r>
        <w:rPr>
          <w:b/>
        </w:rPr>
        <w:t>Edit</w:t>
      </w:r>
      <w:r>
        <w:t xml:space="preserve"> next to the project to get to the PROJECT DASHBOARD.  Under Project Management, click on </w:t>
      </w:r>
    </w:p>
    <w:p w14:paraId="6CC390B2" w14:textId="77777777" w:rsidR="005C1750" w:rsidRDefault="00621AF1" w:rsidP="005C1750">
      <w:pPr>
        <w:pStyle w:val="ListA3"/>
        <w:numPr>
          <w:ilvl w:val="3"/>
          <w:numId w:val="5"/>
        </w:numPr>
      </w:pPr>
      <w:r w:rsidRPr="00103B6B">
        <w:rPr>
          <w:b/>
        </w:rPr>
        <w:t>DOWNLOAD PLOT DATA</w:t>
      </w:r>
      <w:r>
        <w:t xml:space="preserve"> to download your </w:t>
      </w:r>
      <w:r w:rsidR="005C1750">
        <w:t xml:space="preserve">data as a plot summary in </w:t>
      </w:r>
      <w:r>
        <w:t>a csv file</w:t>
      </w:r>
      <w:r w:rsidR="005C1750">
        <w:t xml:space="preserve"> format</w:t>
      </w:r>
      <w:r>
        <w:t>.</w:t>
      </w:r>
    </w:p>
    <w:p w14:paraId="096BADC8" w14:textId="5E028AA4" w:rsidR="00621AF1" w:rsidRDefault="005C1750" w:rsidP="005C1750">
      <w:pPr>
        <w:pStyle w:val="ListA3"/>
        <w:numPr>
          <w:ilvl w:val="3"/>
          <w:numId w:val="5"/>
        </w:numPr>
      </w:pPr>
      <w:r>
        <w:rPr>
          <w:b/>
        </w:rPr>
        <w:t xml:space="preserve">DOWNLOAD SAMPLE DATA </w:t>
      </w:r>
      <w:r w:rsidRPr="005C1750">
        <w:t xml:space="preserve">will </w:t>
      </w:r>
      <w:r>
        <w:t xml:space="preserve">prepare a download of your raw data, where information for each point within each plot is stored in its own row. </w:t>
      </w:r>
      <w:r w:rsidR="00621AF1">
        <w:t xml:space="preserve"> </w:t>
      </w:r>
    </w:p>
    <w:p w14:paraId="02F695EC" w14:textId="76B09F45" w:rsidR="00621AF1" w:rsidRDefault="00621AF1" w:rsidP="00621AF1">
      <w:pPr>
        <w:pStyle w:val="ListA3"/>
        <w:numPr>
          <w:ilvl w:val="2"/>
          <w:numId w:val="5"/>
        </w:numPr>
      </w:pPr>
      <w:r>
        <w:t>The csv file will download with the following struct</w:t>
      </w:r>
      <w:r w:rsidR="00FE7F6C">
        <w:t>ure. Note the columns will vary depending on which download structure you have selected.</w:t>
      </w:r>
      <w:r>
        <w:t xml:space="preserve"> </w:t>
      </w:r>
    </w:p>
    <w:p w14:paraId="48E21E0E" w14:textId="77777777" w:rsidR="00621AF1" w:rsidRDefault="00621AF1" w:rsidP="00621AF1">
      <w:pPr>
        <w:pStyle w:val="ListA4"/>
        <w:numPr>
          <w:ilvl w:val="3"/>
          <w:numId w:val="5"/>
        </w:numPr>
      </w:pPr>
      <w:r w:rsidRPr="001E338A">
        <w:rPr>
          <w:i/>
        </w:rPr>
        <w:t>PLOT_ID</w:t>
      </w:r>
      <w:r>
        <w:t xml:space="preserve"> stands for the sample number. </w:t>
      </w:r>
    </w:p>
    <w:p w14:paraId="2496F26B" w14:textId="767FFDE0" w:rsidR="005C1750" w:rsidRPr="005C1750" w:rsidRDefault="005C1750" w:rsidP="00621AF1">
      <w:pPr>
        <w:pStyle w:val="ListA4"/>
        <w:numPr>
          <w:ilvl w:val="3"/>
          <w:numId w:val="5"/>
        </w:numPr>
      </w:pPr>
      <w:r>
        <w:t>SAMPLE_ID is only available if you selected the Download Sample Data button. Each sample ID represents the unique point within the plot.</w:t>
      </w:r>
    </w:p>
    <w:p w14:paraId="25A7D615" w14:textId="77777777" w:rsidR="00621AF1" w:rsidRDefault="00621AF1" w:rsidP="00621AF1">
      <w:pPr>
        <w:pStyle w:val="ListA4"/>
        <w:numPr>
          <w:ilvl w:val="3"/>
          <w:numId w:val="5"/>
        </w:numPr>
      </w:pPr>
      <w:r w:rsidRPr="00246E98">
        <w:rPr>
          <w:i/>
        </w:rPr>
        <w:t>CENTER_LON</w:t>
      </w:r>
      <w:r>
        <w:t xml:space="preserve"> and </w:t>
      </w:r>
      <w:r w:rsidRPr="00246E98">
        <w:rPr>
          <w:i/>
        </w:rPr>
        <w:t>CENTER_LAT</w:t>
      </w:r>
      <w:r>
        <w:t xml:space="preserve"> are the geographic coordinates of the center of your sample, which has </w:t>
      </w:r>
      <w:r w:rsidRPr="00246E98">
        <w:rPr>
          <w:i/>
        </w:rPr>
        <w:t>RADIUS_M</w:t>
      </w:r>
      <w:r>
        <w:t xml:space="preserve">. </w:t>
      </w:r>
    </w:p>
    <w:p w14:paraId="32CCA9B0" w14:textId="77777777" w:rsidR="00621AF1" w:rsidRDefault="00621AF1" w:rsidP="00621AF1">
      <w:pPr>
        <w:pStyle w:val="ListA4"/>
        <w:numPr>
          <w:ilvl w:val="3"/>
          <w:numId w:val="5"/>
        </w:numPr>
      </w:pPr>
      <w:r w:rsidRPr="00246E98">
        <w:rPr>
          <w:i/>
        </w:rPr>
        <w:lastRenderedPageBreak/>
        <w:t>FLAGGED</w:t>
      </w:r>
      <w:r>
        <w:t xml:space="preserve"> will say FALSE for a sample where data was collected or not analyzed yet, while TRUE means the quality of the background map was too bad to label the samples (due to clouds or poor image resolution).</w:t>
      </w:r>
    </w:p>
    <w:p w14:paraId="70969868" w14:textId="0A68AEC2" w:rsidR="00621AF1" w:rsidRDefault="00621AF1" w:rsidP="00621AF1">
      <w:pPr>
        <w:pStyle w:val="ListA4"/>
        <w:numPr>
          <w:ilvl w:val="3"/>
          <w:numId w:val="5"/>
        </w:numPr>
      </w:pPr>
      <w:r>
        <w:t xml:space="preserve"> </w:t>
      </w:r>
      <w:r w:rsidRPr="00246E98">
        <w:rPr>
          <w:i/>
        </w:rPr>
        <w:t>ANALYS</w:t>
      </w:r>
      <w:r w:rsidR="00FE7F6C">
        <w:rPr>
          <w:i/>
        </w:rPr>
        <w:t>E</w:t>
      </w:r>
      <w:r w:rsidRPr="00246E98">
        <w:rPr>
          <w:i/>
        </w:rPr>
        <w:t>S</w:t>
      </w:r>
      <w:r>
        <w:t xml:space="preserve"> will show 1 for plots that are analyzed, and 0 stands for not analyzed. If more than one person assigned a label to a plot, this column will indicate the number of analysts that have assessed the plot.</w:t>
      </w:r>
    </w:p>
    <w:p w14:paraId="6D04ED1D" w14:textId="5AE179B6" w:rsidR="00FE7F6C" w:rsidRDefault="00FE7F6C" w:rsidP="00621AF1">
      <w:pPr>
        <w:pStyle w:val="ListA4"/>
        <w:numPr>
          <w:ilvl w:val="3"/>
          <w:numId w:val="5"/>
        </w:numPr>
      </w:pPr>
      <w:r>
        <w:t>USER_ID includes the user id of the person that classified the plot.</w:t>
      </w:r>
    </w:p>
    <w:p w14:paraId="5C61B4F5" w14:textId="77777777" w:rsidR="00621AF1" w:rsidRDefault="00621AF1" w:rsidP="00621AF1">
      <w:pPr>
        <w:pStyle w:val="ListA4"/>
        <w:numPr>
          <w:ilvl w:val="3"/>
          <w:numId w:val="5"/>
        </w:numPr>
      </w:pPr>
      <w:r w:rsidRPr="00246E98">
        <w:rPr>
          <w:i/>
        </w:rPr>
        <w:t>SAMPLE_POINTS</w:t>
      </w:r>
      <w:r>
        <w:t xml:space="preserve"> stand for the number of samples in each plot. </w:t>
      </w:r>
    </w:p>
    <w:p w14:paraId="2B67F97D" w14:textId="77777777" w:rsidR="00621AF1" w:rsidRDefault="00621AF1" w:rsidP="00621AF1">
      <w:pPr>
        <w:pStyle w:val="ListA4"/>
        <w:numPr>
          <w:ilvl w:val="3"/>
          <w:numId w:val="5"/>
        </w:numPr>
      </w:pPr>
      <w:r>
        <w:rPr>
          <w:i/>
        </w:rPr>
        <w:t>USER_ASSIGNMENTS</w:t>
      </w:r>
      <w:r>
        <w:t xml:space="preserve"> is the unique (numeric) ID of the user that collected the information for any given plot.</w:t>
      </w:r>
    </w:p>
    <w:p w14:paraId="4EDB0C1F" w14:textId="77777777" w:rsidR="00621AF1" w:rsidRDefault="00621AF1" w:rsidP="00621AF1">
      <w:pPr>
        <w:pStyle w:val="ListA4"/>
        <w:numPr>
          <w:ilvl w:val="3"/>
          <w:numId w:val="5"/>
        </w:numPr>
      </w:pPr>
      <w:r>
        <w:rPr>
          <w:i/>
        </w:rPr>
        <w:t xml:space="preserve">FOREST, WATER </w:t>
      </w:r>
      <w:r w:rsidRPr="00A90141">
        <w:t>and</w:t>
      </w:r>
      <w:r>
        <w:rPr>
          <w:i/>
        </w:rPr>
        <w:t xml:space="preserve"> OTHER columns </w:t>
      </w:r>
      <w:r>
        <w:t>indicate the fractional coverage of each value, or land cover label, per plot, listed as a percent.</w:t>
      </w:r>
    </w:p>
    <w:p w14:paraId="446CE7B0" w14:textId="10527243" w:rsidR="00621AF1" w:rsidRDefault="00621AF1" w:rsidP="00621AF1">
      <w:pPr>
        <w:pStyle w:val="ListA3"/>
        <w:numPr>
          <w:ilvl w:val="2"/>
          <w:numId w:val="5"/>
        </w:numPr>
      </w:pPr>
      <w:r>
        <w:t>Data downloade</w:t>
      </w:r>
      <w:r w:rsidR="00FE7F6C">
        <w:t>d from CEO will be in WGS84 EPSG</w:t>
      </w:r>
      <w:r>
        <w:t>:4326 format.</w:t>
      </w:r>
    </w:p>
    <w:p w14:paraId="4B7F45BD" w14:textId="77777777" w:rsidR="00937490" w:rsidRDefault="00937490" w:rsidP="00376808">
      <w:pPr>
        <w:pStyle w:val="ListA2"/>
        <w:numPr>
          <w:ilvl w:val="1"/>
          <w:numId w:val="5"/>
        </w:numPr>
      </w:pPr>
      <w:bookmarkStart w:id="236" w:name="_Toc495021601"/>
      <w:r>
        <w:t>Add and manage users</w:t>
      </w:r>
      <w:bookmarkEnd w:id="236"/>
    </w:p>
    <w:p w14:paraId="6CA35194" w14:textId="77777777" w:rsidR="00937490" w:rsidRDefault="00937490" w:rsidP="00376808">
      <w:pPr>
        <w:pStyle w:val="ListA3"/>
        <w:numPr>
          <w:ilvl w:val="2"/>
          <w:numId w:val="5"/>
        </w:numPr>
      </w:pPr>
      <w:r>
        <w:t xml:space="preserve">The administrator of an institution can add and manage its users. Go to </w:t>
      </w:r>
      <w:r w:rsidRPr="009F1A6D">
        <w:rPr>
          <w:b/>
        </w:rPr>
        <w:t>Home</w:t>
      </w:r>
      <w:r>
        <w:t xml:space="preserve"> and select your institution. </w:t>
      </w:r>
    </w:p>
    <w:p w14:paraId="507D8683" w14:textId="77777777" w:rsidR="00937490" w:rsidRPr="00280F3D" w:rsidRDefault="00937490" w:rsidP="00376808">
      <w:pPr>
        <w:pStyle w:val="ListA3"/>
        <w:numPr>
          <w:ilvl w:val="2"/>
          <w:numId w:val="5"/>
        </w:numPr>
      </w:pPr>
      <w:r>
        <w:t xml:space="preserve">To add a user, enter the user’s email address in the </w:t>
      </w:r>
      <w:r w:rsidRPr="0018021E">
        <w:rPr>
          <w:b/>
        </w:rPr>
        <w:t>Users</w:t>
      </w:r>
      <w:r>
        <w:t xml:space="preserve"> tab and click </w:t>
      </w:r>
      <w:r>
        <w:rPr>
          <w:b/>
        </w:rPr>
        <w:t>ADD USER.</w:t>
      </w:r>
    </w:p>
    <w:p w14:paraId="7A9E3138" w14:textId="77777777" w:rsidR="00937490" w:rsidRDefault="00937490" w:rsidP="00376808">
      <w:pPr>
        <w:pStyle w:val="ListA3"/>
        <w:numPr>
          <w:ilvl w:val="2"/>
          <w:numId w:val="5"/>
        </w:numPr>
      </w:pPr>
      <w:r>
        <w:t xml:space="preserve">A pop-up window notifies you that the user [email address] has been given the role ‘member’. Click </w:t>
      </w:r>
      <w:r>
        <w:rPr>
          <w:b/>
        </w:rPr>
        <w:t>OK</w:t>
      </w:r>
      <w:r>
        <w:t xml:space="preserve">. </w:t>
      </w:r>
    </w:p>
    <w:p w14:paraId="21D3252F" w14:textId="77777777" w:rsidR="00937490" w:rsidRDefault="00937490" w:rsidP="00376808">
      <w:pPr>
        <w:pStyle w:val="ListA3"/>
        <w:numPr>
          <w:ilvl w:val="2"/>
          <w:numId w:val="5"/>
        </w:numPr>
      </w:pPr>
      <w:r>
        <w:t xml:space="preserve">The user’s email address appears now in the Users panel. Using the drop-down menu, the role can be changed from </w:t>
      </w:r>
      <w:r w:rsidRPr="00236BCC">
        <w:rPr>
          <w:b/>
        </w:rPr>
        <w:t>Member</w:t>
      </w:r>
      <w:r>
        <w:t xml:space="preserve"> to </w:t>
      </w:r>
      <w:r w:rsidRPr="00236BCC">
        <w:rPr>
          <w:b/>
        </w:rPr>
        <w:t>Admin</w:t>
      </w:r>
      <w:r>
        <w:t xml:space="preserve"> or </w:t>
      </w:r>
      <w:r w:rsidRPr="00236BCC">
        <w:rPr>
          <w:b/>
        </w:rPr>
        <w:t>Remove</w:t>
      </w:r>
      <w:r>
        <w:t xml:space="preserve"> to remove the user from the list. </w:t>
      </w:r>
    </w:p>
    <w:p w14:paraId="3C464F05" w14:textId="77777777" w:rsidR="00937490" w:rsidRDefault="00937490" w:rsidP="00376808">
      <w:pPr>
        <w:pStyle w:val="ListA2"/>
        <w:numPr>
          <w:ilvl w:val="1"/>
          <w:numId w:val="5"/>
        </w:numPr>
      </w:pPr>
      <w:bookmarkStart w:id="237" w:name="_Toc495021602"/>
      <w:r>
        <w:t>Validation set construction</w:t>
      </w:r>
      <w:bookmarkEnd w:id="237"/>
    </w:p>
    <w:p w14:paraId="6B2F928F" w14:textId="42256FB1" w:rsidR="00BB1832" w:rsidRDefault="00E32BAC" w:rsidP="00BB1832">
      <w:pPr>
        <w:pStyle w:val="ListA3"/>
        <w:numPr>
          <w:ilvl w:val="2"/>
          <w:numId w:val="5"/>
        </w:numPr>
      </w:pPr>
      <w:r>
        <w:t>Coming soon</w:t>
      </w:r>
      <w:bookmarkStart w:id="238" w:name="_Toc428784178"/>
      <w:bookmarkStart w:id="239" w:name="_Toc428784356"/>
    </w:p>
    <w:p w14:paraId="2301F7A0" w14:textId="77777777" w:rsidR="009E0DA3" w:rsidRDefault="009E0DA3" w:rsidP="009E0DA3">
      <w:pPr>
        <w:pStyle w:val="ListA2"/>
        <w:numPr>
          <w:ilvl w:val="0"/>
          <w:numId w:val="0"/>
        </w:numPr>
      </w:pPr>
    </w:p>
    <w:p w14:paraId="1B1657EF" w14:textId="77777777" w:rsidR="00BB1832" w:rsidRDefault="00BB1832" w:rsidP="00BB1832">
      <w:pPr>
        <w:pStyle w:val="Covertext"/>
      </w:pPr>
    </w:p>
    <w:p w14:paraId="75F71241" w14:textId="77777777" w:rsidR="00BB1832" w:rsidRPr="00932FBB" w:rsidRDefault="00BB1832" w:rsidP="00BB1832">
      <w:pPr>
        <w:pStyle w:val="Covertext"/>
        <w:rPr>
          <w:shd w:val="clear" w:color="auto" w:fill="FFFFFF" w:themeFill="background1"/>
        </w:rPr>
      </w:pPr>
    </w:p>
    <w:bookmarkEnd w:id="238"/>
    <w:bookmarkEnd w:id="239"/>
    <w:p w14:paraId="7DBB7C2A" w14:textId="41BD0490" w:rsidR="006571E7" w:rsidRDefault="006571E7" w:rsidP="00117A5F">
      <w:pPr>
        <w:pStyle w:val="ListA3"/>
        <w:numPr>
          <w:ilvl w:val="0"/>
          <w:numId w:val="0"/>
        </w:numPr>
        <w:ind w:left="360"/>
        <w:jc w:val="center"/>
      </w:pPr>
    </w:p>
    <w:sectPr w:rsidR="006571E7" w:rsidSect="00970E5D">
      <w:footerReference w:type="default" r:id="rId69"/>
      <w:footerReference w:type="first" r:id="rId70"/>
      <w:type w:val="continuous"/>
      <w:pgSz w:w="12240" w:h="15840" w:code="1"/>
      <w:pgMar w:top="1440" w:right="1440" w:bottom="1440" w:left="1440" w:header="1296"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7864D2" w14:textId="77777777" w:rsidR="00351250" w:rsidRDefault="00351250" w:rsidP="00A868F9">
      <w:pPr>
        <w:spacing w:after="0"/>
      </w:pPr>
      <w:r>
        <w:separator/>
      </w:r>
    </w:p>
  </w:endnote>
  <w:endnote w:type="continuationSeparator" w:id="0">
    <w:p w14:paraId="61B7235C" w14:textId="77777777" w:rsidR="00351250" w:rsidRDefault="00351250" w:rsidP="00A868F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altName w:val="Consolas"/>
    <w:panose1 w:val="020B0609020204030204"/>
    <w:charset w:val="00"/>
    <w:family w:val="modern"/>
    <w:pitch w:val="fixed"/>
    <w:sig w:usb0="E00006FF" w:usb1="0000FCFF" w:usb2="00000001"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865" w:type="pct"/>
      <w:tblInd w:w="-785" w:type="dxa"/>
      <w:tblCellMar>
        <w:top w:w="72" w:type="dxa"/>
        <w:left w:w="115" w:type="dxa"/>
        <w:bottom w:w="72" w:type="dxa"/>
        <w:right w:w="115" w:type="dxa"/>
      </w:tblCellMar>
      <w:tblLook w:val="04A0" w:firstRow="1" w:lastRow="0" w:firstColumn="1" w:lastColumn="0" w:noHBand="0" w:noVBand="1"/>
    </w:tblPr>
    <w:tblGrid>
      <w:gridCol w:w="9925"/>
      <w:gridCol w:w="1054"/>
    </w:tblGrid>
    <w:tr w:rsidR="00860247" w14:paraId="4E08C95C" w14:textId="77777777" w:rsidTr="00A912B8">
      <w:trPr>
        <w:trHeight w:val="190"/>
      </w:trPr>
      <w:tc>
        <w:tcPr>
          <w:tcW w:w="4520" w:type="pct"/>
          <w:tcBorders>
            <w:top w:val="single" w:sz="4" w:space="0" w:color="000000" w:themeColor="text1"/>
          </w:tcBorders>
        </w:tcPr>
        <w:p w14:paraId="1689B2AA" w14:textId="51B7905A" w:rsidR="00860247" w:rsidRDefault="00860247" w:rsidP="00934FD1">
          <w:pPr>
            <w:pStyle w:val="Footer"/>
            <w:spacing w:line="240" w:lineRule="auto"/>
            <w:jc w:val="right"/>
          </w:pPr>
          <w:r w:rsidRPr="007914BF">
            <w:rPr>
              <w:noProof/>
            </w:rPr>
            <w:drawing>
              <wp:anchor distT="0" distB="0" distL="114300" distR="114300" simplePos="0" relativeHeight="251660288" behindDoc="0" locked="0" layoutInCell="1" allowOverlap="1" wp14:anchorId="3692D1F2" wp14:editId="398CFB8B">
                <wp:simplePos x="0" y="0"/>
                <wp:positionH relativeFrom="column">
                  <wp:posOffset>0</wp:posOffset>
                </wp:positionH>
                <wp:positionV relativeFrom="paragraph">
                  <wp:posOffset>635</wp:posOffset>
                </wp:positionV>
                <wp:extent cx="2039112" cy="539496"/>
                <wp:effectExtent l="0" t="0" r="0" b="0"/>
                <wp:wrapNone/>
                <wp:docPr id="15" name="Picture 15" descr="C:\Users\lschlichting\Documents\CollectEarthOnline\ceo-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schlichting\Documents\CollectEarthOnline\ceo-logo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039112" cy="539496"/>
                        </a:xfrm>
                        <a:prstGeom prst="rect">
                          <a:avLst/>
                        </a:prstGeom>
                        <a:noFill/>
                        <a:ln>
                          <a:noFill/>
                        </a:ln>
                      </pic:spPr>
                    </pic:pic>
                  </a:graphicData>
                </a:graphic>
              </wp:anchor>
            </w:drawing>
          </w:r>
          <w:r>
            <w:t xml:space="preserve">  </w:t>
          </w:r>
        </w:p>
      </w:tc>
      <w:tc>
        <w:tcPr>
          <w:tcW w:w="480" w:type="pct"/>
          <w:shd w:val="clear" w:color="auto" w:fill="000000" w:themeFill="text1"/>
        </w:tcPr>
        <w:p w14:paraId="3B97EA6A" w14:textId="7FC13CE5" w:rsidR="00860247" w:rsidRDefault="00860247" w:rsidP="00AB4374">
          <w:pPr>
            <w:pStyle w:val="Header"/>
            <w:spacing w:line="240" w:lineRule="auto"/>
            <w:jc w:val="center"/>
            <w:rPr>
              <w:color w:val="FFFFFF" w:themeColor="background1"/>
            </w:rPr>
          </w:pPr>
          <w:r>
            <w:fldChar w:fldCharType="begin"/>
          </w:r>
          <w:r>
            <w:instrText xml:space="preserve"> PAGE   \* MERGEFORMAT </w:instrText>
          </w:r>
          <w:r>
            <w:fldChar w:fldCharType="separate"/>
          </w:r>
          <w:r w:rsidR="006456F6">
            <w:rPr>
              <w:noProof/>
            </w:rPr>
            <w:t>1</w:t>
          </w:r>
          <w:r>
            <w:fldChar w:fldCharType="end"/>
          </w:r>
        </w:p>
      </w:tc>
    </w:tr>
  </w:tbl>
  <w:p w14:paraId="47E322F9" w14:textId="77777777" w:rsidR="00860247" w:rsidRDefault="00860247" w:rsidP="00E375C1"/>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2B7191" w14:textId="2DA9BB7C" w:rsidR="00860247" w:rsidRDefault="00860247" w:rsidP="00B76E05">
    <w:pPr>
      <w:pStyle w:val="Footer"/>
    </w:pPr>
  </w:p>
  <w:p w14:paraId="33554BDA" w14:textId="77777777" w:rsidR="00860247" w:rsidRDefault="00860247"/>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D80F8A" w14:textId="77777777" w:rsidR="00351250" w:rsidRDefault="00351250" w:rsidP="00A868F9">
      <w:pPr>
        <w:spacing w:after="0"/>
      </w:pPr>
      <w:r>
        <w:separator/>
      </w:r>
    </w:p>
  </w:footnote>
  <w:footnote w:type="continuationSeparator" w:id="0">
    <w:p w14:paraId="2196A352" w14:textId="77777777" w:rsidR="00351250" w:rsidRDefault="00351250" w:rsidP="00A868F9">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34AB1"/>
    <w:multiLevelType w:val="hybridMultilevel"/>
    <w:tmpl w:val="6240A568"/>
    <w:lvl w:ilvl="0" w:tplc="99D873D0">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C567727"/>
    <w:multiLevelType w:val="hybridMultilevel"/>
    <w:tmpl w:val="EE223B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E432CC"/>
    <w:multiLevelType w:val="multilevel"/>
    <w:tmpl w:val="0AC20C00"/>
    <w:lvl w:ilvl="0">
      <w:start w:val="6"/>
      <w:numFmt w:val="decimal"/>
      <w:suff w:val="space"/>
      <w:lvlText w:val="Part %1:"/>
      <w:lvlJc w:val="left"/>
      <w:pPr>
        <w:ind w:left="108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upperLetter"/>
      <w:suff w:val="space"/>
      <w:lvlText w:val="%2."/>
      <w:lvlJc w:val="left"/>
      <w:pPr>
        <w:ind w:left="360" w:hanging="360"/>
      </w:pPr>
      <w:rPr>
        <w:rFonts w:asciiTheme="majorHAnsi" w:eastAsiaTheme="minorEastAsia" w:hAnsiTheme="majorHAnsi" w:cstheme="minorBidi" w:hint="default"/>
      </w:rPr>
    </w:lvl>
    <w:lvl w:ilvl="2">
      <w:start w:val="1"/>
      <w:numFmt w:val="decimal"/>
      <w:suff w:val="space"/>
      <w:lvlText w:val="%3."/>
      <w:lvlJc w:val="left"/>
      <w:pPr>
        <w:ind w:left="576" w:hanging="216"/>
      </w:pPr>
      <w:rPr>
        <w:rFonts w:asciiTheme="minorHAnsi" w:eastAsiaTheme="minorEastAsia" w:hAnsiTheme="minorHAnsi" w:cstheme="minorBidi" w:hint="default"/>
      </w:rPr>
    </w:lvl>
    <w:lvl w:ilvl="3">
      <w:start w:val="1"/>
      <w:numFmt w:val="lowerRoman"/>
      <w:suff w:val="space"/>
      <w:lvlText w:val="%4."/>
      <w:lvlJc w:val="left"/>
      <w:pPr>
        <w:ind w:left="936" w:hanging="216"/>
      </w:pPr>
      <w:rPr>
        <w:rFonts w:asciiTheme="minorHAnsi" w:eastAsiaTheme="minorEastAsia" w:hAnsiTheme="minorHAnsi" w:cstheme="minorBidi" w:hint="default"/>
      </w:rPr>
    </w:lvl>
    <w:lvl w:ilvl="4">
      <w:start w:val="1"/>
      <w:numFmt w:val="lowerRoman"/>
      <w:suff w:val="space"/>
      <w:lvlText w:val="%5."/>
      <w:lvlJc w:val="left"/>
      <w:pPr>
        <w:ind w:left="1440" w:hanging="360"/>
      </w:pPr>
      <w:rPr>
        <w:rFonts w:asciiTheme="minorHAnsi" w:eastAsiaTheme="minorEastAsia" w:hAnsiTheme="minorHAnsi" w:cstheme="minorBidi"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3" w15:restartNumberingAfterBreak="0">
    <w:nsid w:val="1B4A1487"/>
    <w:multiLevelType w:val="multilevel"/>
    <w:tmpl w:val="0AC20C00"/>
    <w:lvl w:ilvl="0">
      <w:start w:val="6"/>
      <w:numFmt w:val="decimal"/>
      <w:suff w:val="space"/>
      <w:lvlText w:val="Part %1:"/>
      <w:lvlJc w:val="left"/>
      <w:pPr>
        <w:ind w:left="108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upperLetter"/>
      <w:suff w:val="space"/>
      <w:lvlText w:val="%2."/>
      <w:lvlJc w:val="left"/>
      <w:pPr>
        <w:ind w:left="360" w:hanging="360"/>
      </w:pPr>
      <w:rPr>
        <w:rFonts w:asciiTheme="majorHAnsi" w:eastAsiaTheme="minorEastAsia" w:hAnsiTheme="majorHAnsi" w:cstheme="minorBidi" w:hint="default"/>
      </w:rPr>
    </w:lvl>
    <w:lvl w:ilvl="2">
      <w:start w:val="1"/>
      <w:numFmt w:val="decimal"/>
      <w:suff w:val="space"/>
      <w:lvlText w:val="%3."/>
      <w:lvlJc w:val="left"/>
      <w:pPr>
        <w:ind w:left="576" w:hanging="216"/>
      </w:pPr>
      <w:rPr>
        <w:rFonts w:asciiTheme="minorHAnsi" w:eastAsiaTheme="minorEastAsia" w:hAnsiTheme="minorHAnsi" w:cstheme="minorBidi" w:hint="default"/>
      </w:rPr>
    </w:lvl>
    <w:lvl w:ilvl="3">
      <w:start w:val="1"/>
      <w:numFmt w:val="lowerRoman"/>
      <w:suff w:val="space"/>
      <w:lvlText w:val="%4."/>
      <w:lvlJc w:val="left"/>
      <w:pPr>
        <w:ind w:left="936" w:hanging="216"/>
      </w:pPr>
      <w:rPr>
        <w:rFonts w:asciiTheme="minorHAnsi" w:eastAsiaTheme="minorEastAsia" w:hAnsiTheme="minorHAnsi" w:cstheme="minorBidi" w:hint="default"/>
      </w:rPr>
    </w:lvl>
    <w:lvl w:ilvl="4">
      <w:start w:val="1"/>
      <w:numFmt w:val="lowerRoman"/>
      <w:suff w:val="space"/>
      <w:lvlText w:val="%5."/>
      <w:lvlJc w:val="left"/>
      <w:pPr>
        <w:ind w:left="1440" w:hanging="360"/>
      </w:pPr>
      <w:rPr>
        <w:rFonts w:asciiTheme="minorHAnsi" w:eastAsiaTheme="minorEastAsia" w:hAnsiTheme="minorHAnsi" w:cstheme="minorBidi"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4" w15:restartNumberingAfterBreak="0">
    <w:nsid w:val="351774F5"/>
    <w:multiLevelType w:val="multilevel"/>
    <w:tmpl w:val="0AC20C00"/>
    <w:lvl w:ilvl="0">
      <w:start w:val="6"/>
      <w:numFmt w:val="decimal"/>
      <w:suff w:val="space"/>
      <w:lvlText w:val="Part %1:"/>
      <w:lvlJc w:val="left"/>
      <w:pPr>
        <w:ind w:left="108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upperLetter"/>
      <w:suff w:val="space"/>
      <w:lvlText w:val="%2."/>
      <w:lvlJc w:val="left"/>
      <w:pPr>
        <w:ind w:left="360" w:hanging="360"/>
      </w:pPr>
      <w:rPr>
        <w:rFonts w:asciiTheme="majorHAnsi" w:eastAsiaTheme="minorEastAsia" w:hAnsiTheme="majorHAnsi" w:cstheme="minorBidi" w:hint="default"/>
      </w:rPr>
    </w:lvl>
    <w:lvl w:ilvl="2">
      <w:start w:val="1"/>
      <w:numFmt w:val="decimal"/>
      <w:suff w:val="space"/>
      <w:lvlText w:val="%3."/>
      <w:lvlJc w:val="left"/>
      <w:pPr>
        <w:ind w:left="576" w:hanging="216"/>
      </w:pPr>
      <w:rPr>
        <w:rFonts w:asciiTheme="minorHAnsi" w:eastAsiaTheme="minorEastAsia" w:hAnsiTheme="minorHAnsi" w:cstheme="minorBidi" w:hint="default"/>
      </w:rPr>
    </w:lvl>
    <w:lvl w:ilvl="3">
      <w:start w:val="1"/>
      <w:numFmt w:val="lowerRoman"/>
      <w:suff w:val="space"/>
      <w:lvlText w:val="%4."/>
      <w:lvlJc w:val="left"/>
      <w:pPr>
        <w:ind w:left="936" w:hanging="216"/>
      </w:pPr>
      <w:rPr>
        <w:rFonts w:asciiTheme="minorHAnsi" w:eastAsiaTheme="minorEastAsia" w:hAnsiTheme="minorHAnsi" w:cstheme="minorBidi" w:hint="default"/>
      </w:rPr>
    </w:lvl>
    <w:lvl w:ilvl="4">
      <w:start w:val="1"/>
      <w:numFmt w:val="lowerRoman"/>
      <w:suff w:val="space"/>
      <w:lvlText w:val="%5."/>
      <w:lvlJc w:val="left"/>
      <w:pPr>
        <w:ind w:left="1440" w:hanging="360"/>
      </w:pPr>
      <w:rPr>
        <w:rFonts w:asciiTheme="minorHAnsi" w:eastAsiaTheme="minorEastAsia" w:hAnsiTheme="minorHAnsi" w:cstheme="minorBidi"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5" w15:restartNumberingAfterBreak="0">
    <w:nsid w:val="3CDD3DCC"/>
    <w:multiLevelType w:val="multilevel"/>
    <w:tmpl w:val="0AC20C00"/>
    <w:lvl w:ilvl="0">
      <w:start w:val="6"/>
      <w:numFmt w:val="decimal"/>
      <w:suff w:val="space"/>
      <w:lvlText w:val="Part %1:"/>
      <w:lvlJc w:val="left"/>
      <w:pPr>
        <w:ind w:left="108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upperLetter"/>
      <w:suff w:val="space"/>
      <w:lvlText w:val="%2."/>
      <w:lvlJc w:val="left"/>
      <w:pPr>
        <w:ind w:left="360" w:hanging="360"/>
      </w:pPr>
      <w:rPr>
        <w:rFonts w:asciiTheme="majorHAnsi" w:eastAsiaTheme="minorEastAsia" w:hAnsiTheme="majorHAnsi" w:cstheme="minorBidi" w:hint="default"/>
      </w:rPr>
    </w:lvl>
    <w:lvl w:ilvl="2">
      <w:start w:val="1"/>
      <w:numFmt w:val="decimal"/>
      <w:suff w:val="space"/>
      <w:lvlText w:val="%3."/>
      <w:lvlJc w:val="left"/>
      <w:pPr>
        <w:ind w:left="576" w:hanging="216"/>
      </w:pPr>
      <w:rPr>
        <w:rFonts w:asciiTheme="minorHAnsi" w:eastAsiaTheme="minorEastAsia" w:hAnsiTheme="minorHAnsi" w:cstheme="minorBidi" w:hint="default"/>
      </w:rPr>
    </w:lvl>
    <w:lvl w:ilvl="3">
      <w:start w:val="1"/>
      <w:numFmt w:val="lowerRoman"/>
      <w:suff w:val="space"/>
      <w:lvlText w:val="%4."/>
      <w:lvlJc w:val="left"/>
      <w:pPr>
        <w:ind w:left="936" w:hanging="216"/>
      </w:pPr>
      <w:rPr>
        <w:rFonts w:asciiTheme="minorHAnsi" w:eastAsiaTheme="minorEastAsia" w:hAnsiTheme="minorHAnsi" w:cstheme="minorBidi" w:hint="default"/>
      </w:rPr>
    </w:lvl>
    <w:lvl w:ilvl="4">
      <w:start w:val="1"/>
      <w:numFmt w:val="lowerRoman"/>
      <w:suff w:val="space"/>
      <w:lvlText w:val="%5."/>
      <w:lvlJc w:val="left"/>
      <w:pPr>
        <w:ind w:left="1440" w:hanging="360"/>
      </w:pPr>
      <w:rPr>
        <w:rFonts w:asciiTheme="minorHAnsi" w:eastAsiaTheme="minorEastAsia" w:hAnsiTheme="minorHAnsi" w:cstheme="minorBidi"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6" w15:restartNumberingAfterBreak="0">
    <w:nsid w:val="3F1848B2"/>
    <w:multiLevelType w:val="multilevel"/>
    <w:tmpl w:val="B0B22206"/>
    <w:lvl w:ilvl="0">
      <w:start w:val="1"/>
      <w:numFmt w:val="decimal"/>
      <w:suff w:val="space"/>
      <w:lvlText w:val="Part %1:"/>
      <w:lvlJc w:val="left"/>
      <w:pPr>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suff w:val="space"/>
      <w:lvlText w:val="%2."/>
      <w:lvlJc w:val="left"/>
      <w:pPr>
        <w:ind w:left="360" w:hanging="360"/>
      </w:pPr>
      <w:rPr>
        <w:rFonts w:asciiTheme="majorHAnsi" w:eastAsiaTheme="minorEastAsia" w:hAnsiTheme="majorHAnsi" w:cstheme="minorBidi"/>
      </w:rPr>
    </w:lvl>
    <w:lvl w:ilvl="2">
      <w:start w:val="1"/>
      <w:numFmt w:val="decimal"/>
      <w:suff w:val="space"/>
      <w:lvlText w:val="%3."/>
      <w:lvlJc w:val="left"/>
      <w:pPr>
        <w:ind w:left="576" w:hanging="216"/>
      </w:pPr>
      <w:rPr>
        <w:rFonts w:asciiTheme="minorHAnsi" w:eastAsiaTheme="minorEastAsia" w:hAnsiTheme="minorHAnsi" w:cstheme="minorBidi"/>
      </w:rPr>
    </w:lvl>
    <w:lvl w:ilvl="3">
      <w:start w:val="1"/>
      <w:numFmt w:val="lowerRoman"/>
      <w:suff w:val="space"/>
      <w:lvlText w:val="%4."/>
      <w:lvlJc w:val="left"/>
      <w:pPr>
        <w:ind w:left="936" w:hanging="216"/>
      </w:pPr>
      <w:rPr>
        <w:rFonts w:asciiTheme="minorHAnsi" w:eastAsiaTheme="minorEastAsia" w:hAnsiTheme="minorHAnsi" w:cstheme="minorBidi"/>
      </w:rPr>
    </w:lvl>
    <w:lvl w:ilvl="4">
      <w:start w:val="1"/>
      <w:numFmt w:val="lowerRoman"/>
      <w:suff w:val="space"/>
      <w:lvlText w:val="%5."/>
      <w:lvlJc w:val="left"/>
      <w:pPr>
        <w:ind w:left="1440" w:hanging="360"/>
      </w:pPr>
      <w:rPr>
        <w:rFonts w:asciiTheme="minorHAnsi" w:eastAsiaTheme="minorEastAsia" w:hAnsiTheme="minorHAnsi" w:cstheme="minorBidi"/>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7" w15:restartNumberingAfterBreak="0">
    <w:nsid w:val="3FAE2F63"/>
    <w:multiLevelType w:val="multilevel"/>
    <w:tmpl w:val="503688D4"/>
    <w:styleLink w:val="RSACbullets"/>
    <w:lvl w:ilvl="0">
      <w:start w:val="1"/>
      <w:numFmt w:val="upperLetter"/>
      <w:pStyle w:val="Level1"/>
      <w:suff w:val="space"/>
      <w:lvlText w:val="%1."/>
      <w:lvlJc w:val="left"/>
      <w:pPr>
        <w:ind w:left="360" w:hanging="360"/>
      </w:pPr>
      <w:rPr>
        <w:rFonts w:asciiTheme="majorHAnsi" w:hAnsiTheme="majorHAnsi" w:hint="default"/>
        <w:b/>
        <w:i w:val="0"/>
        <w:color w:val="365F91" w:themeColor="accent1" w:themeShade="BF"/>
        <w:sz w:val="32"/>
      </w:rPr>
    </w:lvl>
    <w:lvl w:ilvl="1">
      <w:start w:val="1"/>
      <w:numFmt w:val="decimal"/>
      <w:lvlText w:val="%2."/>
      <w:lvlJc w:val="left"/>
      <w:pPr>
        <w:ind w:left="720" w:hanging="360"/>
      </w:pPr>
      <w:rPr>
        <w:rFonts w:ascii="Calibri" w:hAnsi="Calibri" w:hint="default"/>
        <w:sz w:val="22"/>
      </w:rPr>
    </w:lvl>
    <w:lvl w:ilvl="2">
      <w:start w:val="1"/>
      <w:numFmt w:val="lowerRoman"/>
      <w:lvlText w:val="%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suff w:val="space"/>
      <w:lvlText w:val="%7."/>
      <w:lvlJc w:val="left"/>
      <w:pPr>
        <w:ind w:left="2520" w:hanging="360"/>
      </w:pPr>
      <w:rPr>
        <w:rFonts w:hint="default"/>
      </w:rPr>
    </w:lvl>
    <w:lvl w:ilvl="7">
      <w:start w:val="1"/>
      <w:numFmt w:val="decimal"/>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8" w15:restartNumberingAfterBreak="0">
    <w:nsid w:val="5908584C"/>
    <w:multiLevelType w:val="multilevel"/>
    <w:tmpl w:val="10968ED0"/>
    <w:lvl w:ilvl="0">
      <w:start w:val="1"/>
      <w:numFmt w:val="decimal"/>
      <w:pStyle w:val="ListA1"/>
      <w:suff w:val="space"/>
      <w:lvlText w:val="Part %1:"/>
      <w:lvlJc w:val="left"/>
      <w:pPr>
        <w:ind w:left="315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pStyle w:val="ListA2"/>
      <w:suff w:val="space"/>
      <w:lvlText w:val="%2."/>
      <w:lvlJc w:val="left"/>
      <w:pPr>
        <w:ind w:left="360" w:hanging="360"/>
      </w:pPr>
      <w:rPr>
        <w:rFonts w:asciiTheme="majorHAnsi" w:eastAsiaTheme="minorEastAsia" w:hAnsiTheme="majorHAnsi" w:cstheme="minorBidi" w:hint="default"/>
      </w:rPr>
    </w:lvl>
    <w:lvl w:ilvl="2">
      <w:start w:val="1"/>
      <w:numFmt w:val="decimal"/>
      <w:pStyle w:val="ListA3"/>
      <w:suff w:val="space"/>
      <w:lvlText w:val="%3."/>
      <w:lvlJc w:val="left"/>
      <w:pPr>
        <w:ind w:left="576" w:hanging="216"/>
      </w:pPr>
      <w:rPr>
        <w:rFonts w:asciiTheme="minorHAnsi" w:eastAsiaTheme="minorEastAsia" w:hAnsiTheme="minorHAnsi" w:cstheme="minorBidi" w:hint="default"/>
      </w:rPr>
    </w:lvl>
    <w:lvl w:ilvl="3">
      <w:start w:val="1"/>
      <w:numFmt w:val="lowerRoman"/>
      <w:pStyle w:val="ListA4"/>
      <w:suff w:val="space"/>
      <w:lvlText w:val="%4."/>
      <w:lvlJc w:val="left"/>
      <w:pPr>
        <w:ind w:left="936" w:hanging="216"/>
      </w:pPr>
      <w:rPr>
        <w:rFonts w:hint="default"/>
      </w:rPr>
    </w:lvl>
    <w:lvl w:ilvl="4">
      <w:start w:val="1"/>
      <w:numFmt w:val="lowerLetter"/>
      <w:pStyle w:val="ListA5"/>
      <w:suff w:val="space"/>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9" w15:restartNumberingAfterBreak="0">
    <w:nsid w:val="67C24AC2"/>
    <w:multiLevelType w:val="multilevel"/>
    <w:tmpl w:val="0AC20C00"/>
    <w:lvl w:ilvl="0">
      <w:start w:val="6"/>
      <w:numFmt w:val="decimal"/>
      <w:suff w:val="space"/>
      <w:lvlText w:val="Part %1:"/>
      <w:lvlJc w:val="left"/>
      <w:pPr>
        <w:ind w:left="108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upperLetter"/>
      <w:suff w:val="space"/>
      <w:lvlText w:val="%2."/>
      <w:lvlJc w:val="left"/>
      <w:pPr>
        <w:ind w:left="360" w:hanging="360"/>
      </w:pPr>
      <w:rPr>
        <w:rFonts w:asciiTheme="majorHAnsi" w:eastAsiaTheme="minorEastAsia" w:hAnsiTheme="majorHAnsi" w:cstheme="minorBidi" w:hint="default"/>
      </w:rPr>
    </w:lvl>
    <w:lvl w:ilvl="2">
      <w:start w:val="1"/>
      <w:numFmt w:val="decimal"/>
      <w:suff w:val="space"/>
      <w:lvlText w:val="%3."/>
      <w:lvlJc w:val="left"/>
      <w:pPr>
        <w:ind w:left="576" w:hanging="216"/>
      </w:pPr>
      <w:rPr>
        <w:rFonts w:asciiTheme="minorHAnsi" w:eastAsiaTheme="minorEastAsia" w:hAnsiTheme="minorHAnsi" w:cstheme="minorBidi" w:hint="default"/>
      </w:rPr>
    </w:lvl>
    <w:lvl w:ilvl="3">
      <w:start w:val="1"/>
      <w:numFmt w:val="lowerRoman"/>
      <w:suff w:val="space"/>
      <w:lvlText w:val="%4."/>
      <w:lvlJc w:val="left"/>
      <w:pPr>
        <w:ind w:left="936" w:hanging="216"/>
      </w:pPr>
      <w:rPr>
        <w:rFonts w:asciiTheme="minorHAnsi" w:eastAsiaTheme="minorEastAsia" w:hAnsiTheme="minorHAnsi" w:cstheme="minorBidi" w:hint="default"/>
      </w:rPr>
    </w:lvl>
    <w:lvl w:ilvl="4">
      <w:start w:val="1"/>
      <w:numFmt w:val="lowerRoman"/>
      <w:suff w:val="space"/>
      <w:lvlText w:val="%5."/>
      <w:lvlJc w:val="left"/>
      <w:pPr>
        <w:ind w:left="1440" w:hanging="360"/>
      </w:pPr>
      <w:rPr>
        <w:rFonts w:asciiTheme="minorHAnsi" w:eastAsiaTheme="minorEastAsia" w:hAnsiTheme="minorHAnsi" w:cstheme="minorBidi"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abstractNum w:abstractNumId="10" w15:restartNumberingAfterBreak="0">
    <w:nsid w:val="6FA43EAC"/>
    <w:multiLevelType w:val="multilevel"/>
    <w:tmpl w:val="503688D4"/>
    <w:numStyleLink w:val="RSACbullets"/>
  </w:abstractNum>
  <w:abstractNum w:abstractNumId="11" w15:restartNumberingAfterBreak="0">
    <w:nsid w:val="7E055596"/>
    <w:multiLevelType w:val="multilevel"/>
    <w:tmpl w:val="3FDEB19A"/>
    <w:lvl w:ilvl="0">
      <w:start w:val="1"/>
      <w:numFmt w:val="decimal"/>
      <w:suff w:val="space"/>
      <w:lvlText w:val="Part %1:"/>
      <w:lvlJc w:val="left"/>
      <w:pPr>
        <w:ind w:left="108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upperLetter"/>
      <w:suff w:val="space"/>
      <w:lvlText w:val="%2."/>
      <w:lvlJc w:val="left"/>
      <w:pPr>
        <w:ind w:left="360" w:hanging="360"/>
      </w:pPr>
      <w:rPr>
        <w:rFonts w:asciiTheme="majorHAnsi" w:eastAsiaTheme="minorEastAsia" w:hAnsiTheme="majorHAnsi" w:cstheme="minorBidi"/>
      </w:rPr>
    </w:lvl>
    <w:lvl w:ilvl="2">
      <w:start w:val="1"/>
      <w:numFmt w:val="decimal"/>
      <w:suff w:val="space"/>
      <w:lvlText w:val="%3."/>
      <w:lvlJc w:val="left"/>
      <w:pPr>
        <w:ind w:left="576" w:hanging="216"/>
      </w:pPr>
      <w:rPr>
        <w:rFonts w:hint="default"/>
      </w:rPr>
    </w:lvl>
    <w:lvl w:ilvl="3">
      <w:start w:val="1"/>
      <w:numFmt w:val="lowerRoman"/>
      <w:suff w:val="space"/>
      <w:lvlText w:val="%4."/>
      <w:lvlJc w:val="left"/>
      <w:pPr>
        <w:ind w:left="936" w:hanging="216"/>
      </w:pPr>
      <w:rPr>
        <w:rFonts w:hint="default"/>
      </w:rPr>
    </w:lvl>
    <w:lvl w:ilvl="4">
      <w:start w:val="1"/>
      <w:numFmt w:val="lowerLetter"/>
      <w:suff w:val="space"/>
      <w:lvlText w:val="(%5)"/>
      <w:lvlJc w:val="left"/>
      <w:pPr>
        <w:ind w:left="1440" w:hanging="360"/>
      </w:pPr>
      <w:rPr>
        <w:rFonts w:hint="default"/>
      </w:rPr>
    </w:lvl>
    <w:lvl w:ilvl="5">
      <w:start w:val="1"/>
      <w:numFmt w:val="lowerRoman"/>
      <w:lvlText w:val="(%6)"/>
      <w:lvlJc w:val="left"/>
      <w:pPr>
        <w:ind w:left="1800" w:hanging="360"/>
      </w:pPr>
      <w:rPr>
        <w:rFonts w:hint="default"/>
      </w:rPr>
    </w:lvl>
    <w:lvl w:ilvl="6">
      <w:start w:val="1"/>
      <w:numFmt w:val="decimal"/>
      <w:lvlText w:val="%7."/>
      <w:lvlJc w:val="left"/>
      <w:pPr>
        <w:ind w:left="2160" w:hanging="360"/>
      </w:pPr>
      <w:rPr>
        <w:rFonts w:hint="default"/>
      </w:rPr>
    </w:lvl>
    <w:lvl w:ilvl="7">
      <w:start w:val="1"/>
      <w:numFmt w:val="lowerLetter"/>
      <w:lvlText w:val="%8."/>
      <w:lvlJc w:val="left"/>
      <w:pPr>
        <w:ind w:left="2520" w:hanging="360"/>
      </w:pPr>
      <w:rPr>
        <w:rFonts w:hint="default"/>
      </w:rPr>
    </w:lvl>
    <w:lvl w:ilvl="8">
      <w:start w:val="1"/>
      <w:numFmt w:val="lowerRoman"/>
      <w:lvlText w:val="%9."/>
      <w:lvlJc w:val="left"/>
      <w:pPr>
        <w:ind w:left="2880" w:hanging="360"/>
      </w:pPr>
      <w:rPr>
        <w:rFonts w:hint="default"/>
      </w:rPr>
    </w:lvl>
  </w:abstractNum>
  <w:num w:numId="1">
    <w:abstractNumId w:val="7"/>
  </w:num>
  <w:num w:numId="2">
    <w:abstractNumId w:val="8"/>
  </w:num>
  <w:num w:numId="3">
    <w:abstractNumId w:val="10"/>
  </w:num>
  <w:num w:numId="4">
    <w:abstractNumId w:val="11"/>
  </w:num>
  <w:num w:numId="5">
    <w:abstractNumId w:val="6"/>
  </w:num>
  <w:num w:numId="6">
    <w:abstractNumId w:val="0"/>
  </w:num>
  <w:num w:numId="7">
    <w:abstractNumId w:val="9"/>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3"/>
  </w:num>
  <w:num w:numId="13">
    <w:abstractNumId w:val="2"/>
  </w:num>
  <w:num w:numId="14">
    <w:abstractNumId w:val="4"/>
  </w:num>
  <w:numIdMacAtCleanup w:val="9"/>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Biplov Bhandari">
    <w15:presenceInfo w15:providerId="Windows Live" w15:userId="df00e0a9f0b8ba9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9"/>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8F9"/>
    <w:rsid w:val="00001AAC"/>
    <w:rsid w:val="00001FEB"/>
    <w:rsid w:val="00002CF5"/>
    <w:rsid w:val="00003D4F"/>
    <w:rsid w:val="0000480C"/>
    <w:rsid w:val="00006EEB"/>
    <w:rsid w:val="00007265"/>
    <w:rsid w:val="00007C65"/>
    <w:rsid w:val="00010745"/>
    <w:rsid w:val="00012055"/>
    <w:rsid w:val="00012B62"/>
    <w:rsid w:val="000133C3"/>
    <w:rsid w:val="00013E8E"/>
    <w:rsid w:val="00014C3C"/>
    <w:rsid w:val="00014DBE"/>
    <w:rsid w:val="00017B88"/>
    <w:rsid w:val="00023DE3"/>
    <w:rsid w:val="00025F40"/>
    <w:rsid w:val="000268E9"/>
    <w:rsid w:val="000277CF"/>
    <w:rsid w:val="00030867"/>
    <w:rsid w:val="0003224D"/>
    <w:rsid w:val="00032430"/>
    <w:rsid w:val="000331EC"/>
    <w:rsid w:val="000333CA"/>
    <w:rsid w:val="0003469A"/>
    <w:rsid w:val="00034BA2"/>
    <w:rsid w:val="00036184"/>
    <w:rsid w:val="000367A2"/>
    <w:rsid w:val="0003685D"/>
    <w:rsid w:val="00037BE8"/>
    <w:rsid w:val="0004004E"/>
    <w:rsid w:val="00040614"/>
    <w:rsid w:val="000413CD"/>
    <w:rsid w:val="00044903"/>
    <w:rsid w:val="00045C5F"/>
    <w:rsid w:val="00046B52"/>
    <w:rsid w:val="000472ED"/>
    <w:rsid w:val="0004791A"/>
    <w:rsid w:val="00050C35"/>
    <w:rsid w:val="00051A2D"/>
    <w:rsid w:val="00051C95"/>
    <w:rsid w:val="00051EB6"/>
    <w:rsid w:val="00051EC0"/>
    <w:rsid w:val="000542E9"/>
    <w:rsid w:val="0005498C"/>
    <w:rsid w:val="000554DB"/>
    <w:rsid w:val="000556EA"/>
    <w:rsid w:val="00055ADB"/>
    <w:rsid w:val="00055C54"/>
    <w:rsid w:val="00057E67"/>
    <w:rsid w:val="00057E69"/>
    <w:rsid w:val="00060280"/>
    <w:rsid w:val="00061421"/>
    <w:rsid w:val="00062787"/>
    <w:rsid w:val="0006361F"/>
    <w:rsid w:val="00063A7D"/>
    <w:rsid w:val="00063AB4"/>
    <w:rsid w:val="0006407F"/>
    <w:rsid w:val="00064F14"/>
    <w:rsid w:val="00067994"/>
    <w:rsid w:val="00071049"/>
    <w:rsid w:val="000721F9"/>
    <w:rsid w:val="000723D0"/>
    <w:rsid w:val="00072606"/>
    <w:rsid w:val="000726AC"/>
    <w:rsid w:val="000737B0"/>
    <w:rsid w:val="00073AEC"/>
    <w:rsid w:val="000746E8"/>
    <w:rsid w:val="000754E5"/>
    <w:rsid w:val="000757A3"/>
    <w:rsid w:val="00076DA5"/>
    <w:rsid w:val="00081813"/>
    <w:rsid w:val="00081E42"/>
    <w:rsid w:val="000831F0"/>
    <w:rsid w:val="00083352"/>
    <w:rsid w:val="00084D38"/>
    <w:rsid w:val="00085977"/>
    <w:rsid w:val="00093F0B"/>
    <w:rsid w:val="00095FA9"/>
    <w:rsid w:val="0009620E"/>
    <w:rsid w:val="000963A0"/>
    <w:rsid w:val="0009646C"/>
    <w:rsid w:val="0009785A"/>
    <w:rsid w:val="00097E02"/>
    <w:rsid w:val="000A1009"/>
    <w:rsid w:val="000A149F"/>
    <w:rsid w:val="000A17D5"/>
    <w:rsid w:val="000A1C73"/>
    <w:rsid w:val="000A1E6C"/>
    <w:rsid w:val="000A2251"/>
    <w:rsid w:val="000A2635"/>
    <w:rsid w:val="000A2B20"/>
    <w:rsid w:val="000A4648"/>
    <w:rsid w:val="000A5374"/>
    <w:rsid w:val="000A5CA0"/>
    <w:rsid w:val="000A615D"/>
    <w:rsid w:val="000A6E37"/>
    <w:rsid w:val="000B0992"/>
    <w:rsid w:val="000B149D"/>
    <w:rsid w:val="000B195D"/>
    <w:rsid w:val="000B2010"/>
    <w:rsid w:val="000B40C8"/>
    <w:rsid w:val="000B4B3B"/>
    <w:rsid w:val="000B5D21"/>
    <w:rsid w:val="000B64D0"/>
    <w:rsid w:val="000C1097"/>
    <w:rsid w:val="000C1BD4"/>
    <w:rsid w:val="000C3850"/>
    <w:rsid w:val="000C4CD5"/>
    <w:rsid w:val="000C724E"/>
    <w:rsid w:val="000C75B0"/>
    <w:rsid w:val="000D0116"/>
    <w:rsid w:val="000D1CD9"/>
    <w:rsid w:val="000D2835"/>
    <w:rsid w:val="000D35F9"/>
    <w:rsid w:val="000D3631"/>
    <w:rsid w:val="000D38D3"/>
    <w:rsid w:val="000D44F8"/>
    <w:rsid w:val="000D5E09"/>
    <w:rsid w:val="000E2389"/>
    <w:rsid w:val="000E2986"/>
    <w:rsid w:val="000E3CAA"/>
    <w:rsid w:val="000E3FE5"/>
    <w:rsid w:val="000E62C1"/>
    <w:rsid w:val="000E6414"/>
    <w:rsid w:val="000E747E"/>
    <w:rsid w:val="000E7EC0"/>
    <w:rsid w:val="000F10CD"/>
    <w:rsid w:val="000F2AB1"/>
    <w:rsid w:val="000F3235"/>
    <w:rsid w:val="000F4617"/>
    <w:rsid w:val="000F5CBF"/>
    <w:rsid w:val="000F663D"/>
    <w:rsid w:val="000F679C"/>
    <w:rsid w:val="000F6868"/>
    <w:rsid w:val="000F7188"/>
    <w:rsid w:val="000F74FD"/>
    <w:rsid w:val="000F7566"/>
    <w:rsid w:val="00100D77"/>
    <w:rsid w:val="001013F0"/>
    <w:rsid w:val="00102533"/>
    <w:rsid w:val="00103A67"/>
    <w:rsid w:val="00103B6B"/>
    <w:rsid w:val="0010494E"/>
    <w:rsid w:val="00104A0A"/>
    <w:rsid w:val="00104BA5"/>
    <w:rsid w:val="0010602A"/>
    <w:rsid w:val="00106E2D"/>
    <w:rsid w:val="001113F9"/>
    <w:rsid w:val="00112AE7"/>
    <w:rsid w:val="00113681"/>
    <w:rsid w:val="00113E63"/>
    <w:rsid w:val="00113EDC"/>
    <w:rsid w:val="0011450D"/>
    <w:rsid w:val="00114F70"/>
    <w:rsid w:val="001150F6"/>
    <w:rsid w:val="001155EC"/>
    <w:rsid w:val="00115EE3"/>
    <w:rsid w:val="001169AB"/>
    <w:rsid w:val="00117A5F"/>
    <w:rsid w:val="001209DB"/>
    <w:rsid w:val="00122B7E"/>
    <w:rsid w:val="001236D9"/>
    <w:rsid w:val="0012372A"/>
    <w:rsid w:val="0012413D"/>
    <w:rsid w:val="00125E6C"/>
    <w:rsid w:val="00126423"/>
    <w:rsid w:val="001267EE"/>
    <w:rsid w:val="00126B68"/>
    <w:rsid w:val="00126DEE"/>
    <w:rsid w:val="00127950"/>
    <w:rsid w:val="00127979"/>
    <w:rsid w:val="00127DFC"/>
    <w:rsid w:val="00132853"/>
    <w:rsid w:val="00133381"/>
    <w:rsid w:val="00133B81"/>
    <w:rsid w:val="001343DC"/>
    <w:rsid w:val="001361A8"/>
    <w:rsid w:val="00140148"/>
    <w:rsid w:val="00140C71"/>
    <w:rsid w:val="001413D3"/>
    <w:rsid w:val="001421B2"/>
    <w:rsid w:val="001425C5"/>
    <w:rsid w:val="0014287A"/>
    <w:rsid w:val="0014346F"/>
    <w:rsid w:val="001443EF"/>
    <w:rsid w:val="001475FC"/>
    <w:rsid w:val="00150B7D"/>
    <w:rsid w:val="00151818"/>
    <w:rsid w:val="001519AC"/>
    <w:rsid w:val="00152828"/>
    <w:rsid w:val="00153E3D"/>
    <w:rsid w:val="00153E8E"/>
    <w:rsid w:val="00154176"/>
    <w:rsid w:val="00155D90"/>
    <w:rsid w:val="001568A8"/>
    <w:rsid w:val="00156C89"/>
    <w:rsid w:val="0015740D"/>
    <w:rsid w:val="00162DD8"/>
    <w:rsid w:val="00163696"/>
    <w:rsid w:val="00163B83"/>
    <w:rsid w:val="00164377"/>
    <w:rsid w:val="001647AD"/>
    <w:rsid w:val="001657A1"/>
    <w:rsid w:val="00165B4F"/>
    <w:rsid w:val="00165F16"/>
    <w:rsid w:val="00166C9B"/>
    <w:rsid w:val="00166EA6"/>
    <w:rsid w:val="001679D5"/>
    <w:rsid w:val="00171585"/>
    <w:rsid w:val="00172A34"/>
    <w:rsid w:val="00174A44"/>
    <w:rsid w:val="0017555E"/>
    <w:rsid w:val="00176B6E"/>
    <w:rsid w:val="001778B3"/>
    <w:rsid w:val="00177DFE"/>
    <w:rsid w:val="0018014A"/>
    <w:rsid w:val="00180787"/>
    <w:rsid w:val="00181880"/>
    <w:rsid w:val="0018223C"/>
    <w:rsid w:val="00184FFB"/>
    <w:rsid w:val="00187D7A"/>
    <w:rsid w:val="00187F63"/>
    <w:rsid w:val="0019057A"/>
    <w:rsid w:val="00190D06"/>
    <w:rsid w:val="00190D5F"/>
    <w:rsid w:val="00191D05"/>
    <w:rsid w:val="001926B8"/>
    <w:rsid w:val="00192E80"/>
    <w:rsid w:val="00194933"/>
    <w:rsid w:val="001964FB"/>
    <w:rsid w:val="00197360"/>
    <w:rsid w:val="00197A49"/>
    <w:rsid w:val="001A0802"/>
    <w:rsid w:val="001A0BFB"/>
    <w:rsid w:val="001A1582"/>
    <w:rsid w:val="001A1926"/>
    <w:rsid w:val="001A39A9"/>
    <w:rsid w:val="001A48D9"/>
    <w:rsid w:val="001A7507"/>
    <w:rsid w:val="001A7910"/>
    <w:rsid w:val="001A7B81"/>
    <w:rsid w:val="001B01EB"/>
    <w:rsid w:val="001B04A0"/>
    <w:rsid w:val="001B0E18"/>
    <w:rsid w:val="001B15F6"/>
    <w:rsid w:val="001B2388"/>
    <w:rsid w:val="001B31C6"/>
    <w:rsid w:val="001B3EED"/>
    <w:rsid w:val="001B4398"/>
    <w:rsid w:val="001B4B99"/>
    <w:rsid w:val="001B5753"/>
    <w:rsid w:val="001B60FF"/>
    <w:rsid w:val="001B773E"/>
    <w:rsid w:val="001C1F17"/>
    <w:rsid w:val="001C2F43"/>
    <w:rsid w:val="001C31CA"/>
    <w:rsid w:val="001C3900"/>
    <w:rsid w:val="001C4820"/>
    <w:rsid w:val="001C62B7"/>
    <w:rsid w:val="001C727B"/>
    <w:rsid w:val="001D0E36"/>
    <w:rsid w:val="001D10A4"/>
    <w:rsid w:val="001D1583"/>
    <w:rsid w:val="001D1A9C"/>
    <w:rsid w:val="001D3C1B"/>
    <w:rsid w:val="001D4435"/>
    <w:rsid w:val="001D453D"/>
    <w:rsid w:val="001D5844"/>
    <w:rsid w:val="001D5FBE"/>
    <w:rsid w:val="001D70D4"/>
    <w:rsid w:val="001D7AEB"/>
    <w:rsid w:val="001E0F5A"/>
    <w:rsid w:val="001E1F14"/>
    <w:rsid w:val="001E338A"/>
    <w:rsid w:val="001E39D4"/>
    <w:rsid w:val="001E3AE3"/>
    <w:rsid w:val="001E3CE1"/>
    <w:rsid w:val="001E5067"/>
    <w:rsid w:val="001E50EC"/>
    <w:rsid w:val="001E553A"/>
    <w:rsid w:val="001E568E"/>
    <w:rsid w:val="001E57BC"/>
    <w:rsid w:val="001F2328"/>
    <w:rsid w:val="001F2391"/>
    <w:rsid w:val="001F32B9"/>
    <w:rsid w:val="001F46EA"/>
    <w:rsid w:val="001F4BA0"/>
    <w:rsid w:val="001F550F"/>
    <w:rsid w:val="001F5E74"/>
    <w:rsid w:val="0020150B"/>
    <w:rsid w:val="00201E61"/>
    <w:rsid w:val="00202B57"/>
    <w:rsid w:val="00203D5D"/>
    <w:rsid w:val="00205F34"/>
    <w:rsid w:val="002113FC"/>
    <w:rsid w:val="00211A76"/>
    <w:rsid w:val="00211B1C"/>
    <w:rsid w:val="00212345"/>
    <w:rsid w:val="0021635A"/>
    <w:rsid w:val="002166E8"/>
    <w:rsid w:val="002171AE"/>
    <w:rsid w:val="00217CDF"/>
    <w:rsid w:val="002220DF"/>
    <w:rsid w:val="00223CF1"/>
    <w:rsid w:val="00223D09"/>
    <w:rsid w:val="0022430A"/>
    <w:rsid w:val="0022523C"/>
    <w:rsid w:val="002274CE"/>
    <w:rsid w:val="00227799"/>
    <w:rsid w:val="00227C52"/>
    <w:rsid w:val="0023064A"/>
    <w:rsid w:val="0023116D"/>
    <w:rsid w:val="00231632"/>
    <w:rsid w:val="00231A9F"/>
    <w:rsid w:val="00232A5E"/>
    <w:rsid w:val="002356D1"/>
    <w:rsid w:val="00235972"/>
    <w:rsid w:val="0023654B"/>
    <w:rsid w:val="00237A38"/>
    <w:rsid w:val="00237A59"/>
    <w:rsid w:val="00240235"/>
    <w:rsid w:val="0024027F"/>
    <w:rsid w:val="00240994"/>
    <w:rsid w:val="00240E0C"/>
    <w:rsid w:val="00241FA5"/>
    <w:rsid w:val="00242F7E"/>
    <w:rsid w:val="00243369"/>
    <w:rsid w:val="00245EEF"/>
    <w:rsid w:val="002465EF"/>
    <w:rsid w:val="00246B80"/>
    <w:rsid w:val="00246E98"/>
    <w:rsid w:val="00250B9C"/>
    <w:rsid w:val="002515C3"/>
    <w:rsid w:val="002543A4"/>
    <w:rsid w:val="00255EAE"/>
    <w:rsid w:val="00256B8A"/>
    <w:rsid w:val="002576AE"/>
    <w:rsid w:val="00260A77"/>
    <w:rsid w:val="00260F1E"/>
    <w:rsid w:val="00261A6D"/>
    <w:rsid w:val="00262742"/>
    <w:rsid w:val="002633B2"/>
    <w:rsid w:val="00263AAF"/>
    <w:rsid w:val="00264429"/>
    <w:rsid w:val="002647DE"/>
    <w:rsid w:val="00265428"/>
    <w:rsid w:val="002678A0"/>
    <w:rsid w:val="00272930"/>
    <w:rsid w:val="00273031"/>
    <w:rsid w:val="002731C6"/>
    <w:rsid w:val="002751EE"/>
    <w:rsid w:val="00275F97"/>
    <w:rsid w:val="00275FF5"/>
    <w:rsid w:val="0027648B"/>
    <w:rsid w:val="00280201"/>
    <w:rsid w:val="00280C94"/>
    <w:rsid w:val="00281F69"/>
    <w:rsid w:val="00282672"/>
    <w:rsid w:val="002826C3"/>
    <w:rsid w:val="00282A96"/>
    <w:rsid w:val="00282E6B"/>
    <w:rsid w:val="002832E2"/>
    <w:rsid w:val="00283AFF"/>
    <w:rsid w:val="00285677"/>
    <w:rsid w:val="00285800"/>
    <w:rsid w:val="00285CB0"/>
    <w:rsid w:val="00286A74"/>
    <w:rsid w:val="0029209A"/>
    <w:rsid w:val="0029333D"/>
    <w:rsid w:val="002935BA"/>
    <w:rsid w:val="00294D27"/>
    <w:rsid w:val="002975DD"/>
    <w:rsid w:val="00297601"/>
    <w:rsid w:val="00297A6D"/>
    <w:rsid w:val="002A0801"/>
    <w:rsid w:val="002A10C4"/>
    <w:rsid w:val="002A1B18"/>
    <w:rsid w:val="002A3A7D"/>
    <w:rsid w:val="002A4724"/>
    <w:rsid w:val="002A4EAB"/>
    <w:rsid w:val="002A5170"/>
    <w:rsid w:val="002A53CB"/>
    <w:rsid w:val="002A5AB6"/>
    <w:rsid w:val="002A5B6C"/>
    <w:rsid w:val="002A5E88"/>
    <w:rsid w:val="002A5FE5"/>
    <w:rsid w:val="002A65FB"/>
    <w:rsid w:val="002A71DA"/>
    <w:rsid w:val="002A77C9"/>
    <w:rsid w:val="002A7A45"/>
    <w:rsid w:val="002B0762"/>
    <w:rsid w:val="002B0E85"/>
    <w:rsid w:val="002B1908"/>
    <w:rsid w:val="002B1C52"/>
    <w:rsid w:val="002B44C4"/>
    <w:rsid w:val="002B46C7"/>
    <w:rsid w:val="002B4AEE"/>
    <w:rsid w:val="002B7B9E"/>
    <w:rsid w:val="002B7BB0"/>
    <w:rsid w:val="002C100D"/>
    <w:rsid w:val="002C1160"/>
    <w:rsid w:val="002C1CA4"/>
    <w:rsid w:val="002C2B3B"/>
    <w:rsid w:val="002C395A"/>
    <w:rsid w:val="002C53B2"/>
    <w:rsid w:val="002C5509"/>
    <w:rsid w:val="002C7045"/>
    <w:rsid w:val="002C7D09"/>
    <w:rsid w:val="002D0623"/>
    <w:rsid w:val="002D0985"/>
    <w:rsid w:val="002D0DD1"/>
    <w:rsid w:val="002D1552"/>
    <w:rsid w:val="002D1A30"/>
    <w:rsid w:val="002D1DEC"/>
    <w:rsid w:val="002D1FCE"/>
    <w:rsid w:val="002D4143"/>
    <w:rsid w:val="002D4BEE"/>
    <w:rsid w:val="002D7127"/>
    <w:rsid w:val="002D7D8A"/>
    <w:rsid w:val="002D7E67"/>
    <w:rsid w:val="002E0677"/>
    <w:rsid w:val="002E37C3"/>
    <w:rsid w:val="002E43D2"/>
    <w:rsid w:val="002E44AD"/>
    <w:rsid w:val="002E5984"/>
    <w:rsid w:val="002E6F85"/>
    <w:rsid w:val="002E7815"/>
    <w:rsid w:val="002F1DFA"/>
    <w:rsid w:val="002F2A9F"/>
    <w:rsid w:val="002F5283"/>
    <w:rsid w:val="002F5D69"/>
    <w:rsid w:val="002F72F3"/>
    <w:rsid w:val="002F74A9"/>
    <w:rsid w:val="003029E7"/>
    <w:rsid w:val="0030319E"/>
    <w:rsid w:val="003034EE"/>
    <w:rsid w:val="003052C8"/>
    <w:rsid w:val="003053D4"/>
    <w:rsid w:val="0030611D"/>
    <w:rsid w:val="00307CD0"/>
    <w:rsid w:val="003101DC"/>
    <w:rsid w:val="003110DC"/>
    <w:rsid w:val="00314DF0"/>
    <w:rsid w:val="0031514F"/>
    <w:rsid w:val="00315B87"/>
    <w:rsid w:val="00317E06"/>
    <w:rsid w:val="00317E6E"/>
    <w:rsid w:val="003228F1"/>
    <w:rsid w:val="0032421B"/>
    <w:rsid w:val="00326507"/>
    <w:rsid w:val="00330EFF"/>
    <w:rsid w:val="00331742"/>
    <w:rsid w:val="00333E33"/>
    <w:rsid w:val="0033413E"/>
    <w:rsid w:val="00335573"/>
    <w:rsid w:val="00336BBC"/>
    <w:rsid w:val="0033751B"/>
    <w:rsid w:val="00337ABB"/>
    <w:rsid w:val="0034122D"/>
    <w:rsid w:val="00341ECE"/>
    <w:rsid w:val="00342952"/>
    <w:rsid w:val="003431E6"/>
    <w:rsid w:val="0034388E"/>
    <w:rsid w:val="00343A5B"/>
    <w:rsid w:val="00344312"/>
    <w:rsid w:val="0034510A"/>
    <w:rsid w:val="00345113"/>
    <w:rsid w:val="00345D7D"/>
    <w:rsid w:val="00347E26"/>
    <w:rsid w:val="00350366"/>
    <w:rsid w:val="00351250"/>
    <w:rsid w:val="00352858"/>
    <w:rsid w:val="00353800"/>
    <w:rsid w:val="003566B6"/>
    <w:rsid w:val="00360115"/>
    <w:rsid w:val="00361FEC"/>
    <w:rsid w:val="0036258C"/>
    <w:rsid w:val="003626C9"/>
    <w:rsid w:val="00362787"/>
    <w:rsid w:val="003661DD"/>
    <w:rsid w:val="00366664"/>
    <w:rsid w:val="00367693"/>
    <w:rsid w:val="00367C9E"/>
    <w:rsid w:val="0037407A"/>
    <w:rsid w:val="0037639D"/>
    <w:rsid w:val="003766BA"/>
    <w:rsid w:val="00376808"/>
    <w:rsid w:val="0037692F"/>
    <w:rsid w:val="00376D08"/>
    <w:rsid w:val="00377B04"/>
    <w:rsid w:val="0038163C"/>
    <w:rsid w:val="0038242D"/>
    <w:rsid w:val="00382642"/>
    <w:rsid w:val="00383152"/>
    <w:rsid w:val="00386459"/>
    <w:rsid w:val="003868A0"/>
    <w:rsid w:val="00386B54"/>
    <w:rsid w:val="0038716B"/>
    <w:rsid w:val="003872B2"/>
    <w:rsid w:val="00387C2F"/>
    <w:rsid w:val="00390146"/>
    <w:rsid w:val="0039174C"/>
    <w:rsid w:val="003927DA"/>
    <w:rsid w:val="0039339F"/>
    <w:rsid w:val="00394E5B"/>
    <w:rsid w:val="00394F54"/>
    <w:rsid w:val="003954EB"/>
    <w:rsid w:val="0039648F"/>
    <w:rsid w:val="00396C5D"/>
    <w:rsid w:val="00396EB6"/>
    <w:rsid w:val="0039724E"/>
    <w:rsid w:val="003A03F9"/>
    <w:rsid w:val="003A1BD5"/>
    <w:rsid w:val="003A2186"/>
    <w:rsid w:val="003A3154"/>
    <w:rsid w:val="003A40E6"/>
    <w:rsid w:val="003A4995"/>
    <w:rsid w:val="003A4C19"/>
    <w:rsid w:val="003A50C6"/>
    <w:rsid w:val="003A69F1"/>
    <w:rsid w:val="003B0B2E"/>
    <w:rsid w:val="003B0BE4"/>
    <w:rsid w:val="003B1456"/>
    <w:rsid w:val="003B15B0"/>
    <w:rsid w:val="003B1EEC"/>
    <w:rsid w:val="003B2CA0"/>
    <w:rsid w:val="003B314D"/>
    <w:rsid w:val="003B3E29"/>
    <w:rsid w:val="003B3FDE"/>
    <w:rsid w:val="003B5170"/>
    <w:rsid w:val="003B52A6"/>
    <w:rsid w:val="003B5594"/>
    <w:rsid w:val="003B7D64"/>
    <w:rsid w:val="003B7D81"/>
    <w:rsid w:val="003C0703"/>
    <w:rsid w:val="003C1990"/>
    <w:rsid w:val="003C2EEF"/>
    <w:rsid w:val="003C2F14"/>
    <w:rsid w:val="003C3844"/>
    <w:rsid w:val="003C6D4A"/>
    <w:rsid w:val="003C70B8"/>
    <w:rsid w:val="003C73BA"/>
    <w:rsid w:val="003C7BD4"/>
    <w:rsid w:val="003D0715"/>
    <w:rsid w:val="003D1B48"/>
    <w:rsid w:val="003D1CEB"/>
    <w:rsid w:val="003D1E08"/>
    <w:rsid w:val="003D31A0"/>
    <w:rsid w:val="003D4B29"/>
    <w:rsid w:val="003D51E5"/>
    <w:rsid w:val="003D5822"/>
    <w:rsid w:val="003D5B99"/>
    <w:rsid w:val="003E03B4"/>
    <w:rsid w:val="003E0E73"/>
    <w:rsid w:val="003E1090"/>
    <w:rsid w:val="003E130A"/>
    <w:rsid w:val="003E19BE"/>
    <w:rsid w:val="003E1EB7"/>
    <w:rsid w:val="003E25D2"/>
    <w:rsid w:val="003E2C0F"/>
    <w:rsid w:val="003E2C14"/>
    <w:rsid w:val="003E2E93"/>
    <w:rsid w:val="003E5463"/>
    <w:rsid w:val="003E6B9C"/>
    <w:rsid w:val="003E7CD0"/>
    <w:rsid w:val="003F0C78"/>
    <w:rsid w:val="003F111D"/>
    <w:rsid w:val="003F21EB"/>
    <w:rsid w:val="003F263B"/>
    <w:rsid w:val="003F511C"/>
    <w:rsid w:val="003F6098"/>
    <w:rsid w:val="003F7872"/>
    <w:rsid w:val="003F7BB2"/>
    <w:rsid w:val="004008F8"/>
    <w:rsid w:val="00400DA3"/>
    <w:rsid w:val="00402D1A"/>
    <w:rsid w:val="0040409B"/>
    <w:rsid w:val="004043EE"/>
    <w:rsid w:val="00404905"/>
    <w:rsid w:val="004061FF"/>
    <w:rsid w:val="00406A10"/>
    <w:rsid w:val="004074D9"/>
    <w:rsid w:val="0041159D"/>
    <w:rsid w:val="00411809"/>
    <w:rsid w:val="00412572"/>
    <w:rsid w:val="00412BFA"/>
    <w:rsid w:val="0041335B"/>
    <w:rsid w:val="00415521"/>
    <w:rsid w:val="00415DB8"/>
    <w:rsid w:val="00415EAB"/>
    <w:rsid w:val="00417535"/>
    <w:rsid w:val="0041784E"/>
    <w:rsid w:val="00417F34"/>
    <w:rsid w:val="00421506"/>
    <w:rsid w:val="00421908"/>
    <w:rsid w:val="00421AB5"/>
    <w:rsid w:val="0042214C"/>
    <w:rsid w:val="00422406"/>
    <w:rsid w:val="00423AF0"/>
    <w:rsid w:val="0042417F"/>
    <w:rsid w:val="0042459F"/>
    <w:rsid w:val="00426EA5"/>
    <w:rsid w:val="00427862"/>
    <w:rsid w:val="004278FE"/>
    <w:rsid w:val="00427F11"/>
    <w:rsid w:val="004303C0"/>
    <w:rsid w:val="0043054B"/>
    <w:rsid w:val="0043075B"/>
    <w:rsid w:val="00431885"/>
    <w:rsid w:val="00431988"/>
    <w:rsid w:val="00431ED3"/>
    <w:rsid w:val="00432BE8"/>
    <w:rsid w:val="00432DE0"/>
    <w:rsid w:val="0043369B"/>
    <w:rsid w:val="00436437"/>
    <w:rsid w:val="004417A2"/>
    <w:rsid w:val="00441B46"/>
    <w:rsid w:val="00441CA7"/>
    <w:rsid w:val="0044256D"/>
    <w:rsid w:val="00442C0A"/>
    <w:rsid w:val="00442E0A"/>
    <w:rsid w:val="00442FE2"/>
    <w:rsid w:val="00443330"/>
    <w:rsid w:val="004439A0"/>
    <w:rsid w:val="00443C81"/>
    <w:rsid w:val="00446842"/>
    <w:rsid w:val="004468C9"/>
    <w:rsid w:val="00446BE6"/>
    <w:rsid w:val="00446ED1"/>
    <w:rsid w:val="004516CA"/>
    <w:rsid w:val="00451B75"/>
    <w:rsid w:val="00452056"/>
    <w:rsid w:val="0045349B"/>
    <w:rsid w:val="004534D8"/>
    <w:rsid w:val="00454298"/>
    <w:rsid w:val="00454A27"/>
    <w:rsid w:val="00455110"/>
    <w:rsid w:val="00456095"/>
    <w:rsid w:val="004567CB"/>
    <w:rsid w:val="00457928"/>
    <w:rsid w:val="004579D1"/>
    <w:rsid w:val="00460FED"/>
    <w:rsid w:val="00461D1F"/>
    <w:rsid w:val="0046201E"/>
    <w:rsid w:val="0046313D"/>
    <w:rsid w:val="00464D2B"/>
    <w:rsid w:val="00464D90"/>
    <w:rsid w:val="0046500C"/>
    <w:rsid w:val="004659C6"/>
    <w:rsid w:val="00465FA9"/>
    <w:rsid w:val="00466379"/>
    <w:rsid w:val="00466F41"/>
    <w:rsid w:val="0047200C"/>
    <w:rsid w:val="0047265D"/>
    <w:rsid w:val="00472BE5"/>
    <w:rsid w:val="00473372"/>
    <w:rsid w:val="00474B75"/>
    <w:rsid w:val="00474C8D"/>
    <w:rsid w:val="00475198"/>
    <w:rsid w:val="00475475"/>
    <w:rsid w:val="0047583D"/>
    <w:rsid w:val="004759F0"/>
    <w:rsid w:val="00475F1B"/>
    <w:rsid w:val="004764F3"/>
    <w:rsid w:val="00476769"/>
    <w:rsid w:val="00476EF9"/>
    <w:rsid w:val="004831FF"/>
    <w:rsid w:val="00483BF1"/>
    <w:rsid w:val="004840D9"/>
    <w:rsid w:val="0048603C"/>
    <w:rsid w:val="00486A53"/>
    <w:rsid w:val="0048715D"/>
    <w:rsid w:val="004904A8"/>
    <w:rsid w:val="0049124A"/>
    <w:rsid w:val="00491E8A"/>
    <w:rsid w:val="00492126"/>
    <w:rsid w:val="004929F9"/>
    <w:rsid w:val="00493089"/>
    <w:rsid w:val="004931B1"/>
    <w:rsid w:val="00494054"/>
    <w:rsid w:val="004946DC"/>
    <w:rsid w:val="00494739"/>
    <w:rsid w:val="00494CBF"/>
    <w:rsid w:val="004950AA"/>
    <w:rsid w:val="004A26B2"/>
    <w:rsid w:val="004A33B8"/>
    <w:rsid w:val="004A3662"/>
    <w:rsid w:val="004A3B17"/>
    <w:rsid w:val="004A41E3"/>
    <w:rsid w:val="004A4BE6"/>
    <w:rsid w:val="004A5077"/>
    <w:rsid w:val="004A5B80"/>
    <w:rsid w:val="004B18EA"/>
    <w:rsid w:val="004B1BC2"/>
    <w:rsid w:val="004B2244"/>
    <w:rsid w:val="004B29D0"/>
    <w:rsid w:val="004B461F"/>
    <w:rsid w:val="004B6FC3"/>
    <w:rsid w:val="004B799F"/>
    <w:rsid w:val="004B7E22"/>
    <w:rsid w:val="004C064E"/>
    <w:rsid w:val="004C1373"/>
    <w:rsid w:val="004C1B53"/>
    <w:rsid w:val="004C1FC9"/>
    <w:rsid w:val="004C20CE"/>
    <w:rsid w:val="004C2EAA"/>
    <w:rsid w:val="004C37FA"/>
    <w:rsid w:val="004C3837"/>
    <w:rsid w:val="004C4136"/>
    <w:rsid w:val="004C46A2"/>
    <w:rsid w:val="004C4A68"/>
    <w:rsid w:val="004C59FF"/>
    <w:rsid w:val="004C5E58"/>
    <w:rsid w:val="004C5FB6"/>
    <w:rsid w:val="004C72F8"/>
    <w:rsid w:val="004C7A0A"/>
    <w:rsid w:val="004C7DAE"/>
    <w:rsid w:val="004D0206"/>
    <w:rsid w:val="004D0C3D"/>
    <w:rsid w:val="004D18A3"/>
    <w:rsid w:val="004D197E"/>
    <w:rsid w:val="004D2CF1"/>
    <w:rsid w:val="004D3AA6"/>
    <w:rsid w:val="004D6170"/>
    <w:rsid w:val="004D66C9"/>
    <w:rsid w:val="004D6A38"/>
    <w:rsid w:val="004D6CAD"/>
    <w:rsid w:val="004D74BE"/>
    <w:rsid w:val="004D7702"/>
    <w:rsid w:val="004E0B24"/>
    <w:rsid w:val="004E1229"/>
    <w:rsid w:val="004E17D2"/>
    <w:rsid w:val="004E3F03"/>
    <w:rsid w:val="004E573C"/>
    <w:rsid w:val="004E6E81"/>
    <w:rsid w:val="004E6E9D"/>
    <w:rsid w:val="004E7913"/>
    <w:rsid w:val="004E799F"/>
    <w:rsid w:val="004F13FC"/>
    <w:rsid w:val="004F1B8E"/>
    <w:rsid w:val="004F1EBC"/>
    <w:rsid w:val="004F383A"/>
    <w:rsid w:val="004F3AE6"/>
    <w:rsid w:val="004F45D1"/>
    <w:rsid w:val="004F47B7"/>
    <w:rsid w:val="004F65FD"/>
    <w:rsid w:val="004F696D"/>
    <w:rsid w:val="00500E1F"/>
    <w:rsid w:val="0050194D"/>
    <w:rsid w:val="00502867"/>
    <w:rsid w:val="00502FE2"/>
    <w:rsid w:val="00503DA9"/>
    <w:rsid w:val="00504746"/>
    <w:rsid w:val="00504C87"/>
    <w:rsid w:val="00506F5A"/>
    <w:rsid w:val="005070A7"/>
    <w:rsid w:val="00510A1B"/>
    <w:rsid w:val="00511FBA"/>
    <w:rsid w:val="00513565"/>
    <w:rsid w:val="00515AAD"/>
    <w:rsid w:val="00516845"/>
    <w:rsid w:val="00520E55"/>
    <w:rsid w:val="00521A7A"/>
    <w:rsid w:val="0052218F"/>
    <w:rsid w:val="005228E1"/>
    <w:rsid w:val="00522DC2"/>
    <w:rsid w:val="00523E08"/>
    <w:rsid w:val="00524B28"/>
    <w:rsid w:val="00525006"/>
    <w:rsid w:val="0052664A"/>
    <w:rsid w:val="00527693"/>
    <w:rsid w:val="00527A60"/>
    <w:rsid w:val="00527E8E"/>
    <w:rsid w:val="005303F5"/>
    <w:rsid w:val="00530B9A"/>
    <w:rsid w:val="00531A5D"/>
    <w:rsid w:val="00531E30"/>
    <w:rsid w:val="0053203E"/>
    <w:rsid w:val="00532237"/>
    <w:rsid w:val="005326ED"/>
    <w:rsid w:val="00532E18"/>
    <w:rsid w:val="00532F1B"/>
    <w:rsid w:val="00533D5A"/>
    <w:rsid w:val="00534F58"/>
    <w:rsid w:val="0053524B"/>
    <w:rsid w:val="0053574D"/>
    <w:rsid w:val="005401F2"/>
    <w:rsid w:val="00540755"/>
    <w:rsid w:val="0054187A"/>
    <w:rsid w:val="00542C80"/>
    <w:rsid w:val="00542CFD"/>
    <w:rsid w:val="0054334D"/>
    <w:rsid w:val="005433C2"/>
    <w:rsid w:val="005436C5"/>
    <w:rsid w:val="00543AA4"/>
    <w:rsid w:val="00545DB1"/>
    <w:rsid w:val="005460B2"/>
    <w:rsid w:val="00546BD6"/>
    <w:rsid w:val="005471B6"/>
    <w:rsid w:val="00547AD8"/>
    <w:rsid w:val="0055014A"/>
    <w:rsid w:val="0055020D"/>
    <w:rsid w:val="0055067D"/>
    <w:rsid w:val="00550A6F"/>
    <w:rsid w:val="00551B69"/>
    <w:rsid w:val="005520CF"/>
    <w:rsid w:val="00552865"/>
    <w:rsid w:val="005528F0"/>
    <w:rsid w:val="0055347E"/>
    <w:rsid w:val="0055416E"/>
    <w:rsid w:val="0055546E"/>
    <w:rsid w:val="00555981"/>
    <w:rsid w:val="00556070"/>
    <w:rsid w:val="00556F52"/>
    <w:rsid w:val="005604B7"/>
    <w:rsid w:val="00560797"/>
    <w:rsid w:val="005612CB"/>
    <w:rsid w:val="0056352C"/>
    <w:rsid w:val="00563673"/>
    <w:rsid w:val="00563B70"/>
    <w:rsid w:val="00564178"/>
    <w:rsid w:val="00564FCA"/>
    <w:rsid w:val="0056556F"/>
    <w:rsid w:val="005659DA"/>
    <w:rsid w:val="00565A9D"/>
    <w:rsid w:val="005662F6"/>
    <w:rsid w:val="00567518"/>
    <w:rsid w:val="00567BD7"/>
    <w:rsid w:val="0057135A"/>
    <w:rsid w:val="005727DF"/>
    <w:rsid w:val="00572B66"/>
    <w:rsid w:val="00572F55"/>
    <w:rsid w:val="005736BB"/>
    <w:rsid w:val="0057399F"/>
    <w:rsid w:val="005740F6"/>
    <w:rsid w:val="00574AA9"/>
    <w:rsid w:val="00574EEB"/>
    <w:rsid w:val="00575407"/>
    <w:rsid w:val="00575ACC"/>
    <w:rsid w:val="005761AF"/>
    <w:rsid w:val="00577726"/>
    <w:rsid w:val="00577926"/>
    <w:rsid w:val="00580F69"/>
    <w:rsid w:val="00582856"/>
    <w:rsid w:val="005853A8"/>
    <w:rsid w:val="00585D5E"/>
    <w:rsid w:val="00586CF7"/>
    <w:rsid w:val="00587262"/>
    <w:rsid w:val="005878A2"/>
    <w:rsid w:val="00590667"/>
    <w:rsid w:val="00590727"/>
    <w:rsid w:val="0059099F"/>
    <w:rsid w:val="005918CA"/>
    <w:rsid w:val="00591933"/>
    <w:rsid w:val="00593669"/>
    <w:rsid w:val="0059371F"/>
    <w:rsid w:val="00593AE5"/>
    <w:rsid w:val="0059630E"/>
    <w:rsid w:val="00596BCF"/>
    <w:rsid w:val="0059796D"/>
    <w:rsid w:val="005A05E0"/>
    <w:rsid w:val="005A0727"/>
    <w:rsid w:val="005A19AB"/>
    <w:rsid w:val="005A1EC9"/>
    <w:rsid w:val="005A5172"/>
    <w:rsid w:val="005A5F26"/>
    <w:rsid w:val="005A62CE"/>
    <w:rsid w:val="005A6AA5"/>
    <w:rsid w:val="005A7010"/>
    <w:rsid w:val="005A7772"/>
    <w:rsid w:val="005A7CCB"/>
    <w:rsid w:val="005B076F"/>
    <w:rsid w:val="005B1683"/>
    <w:rsid w:val="005B2034"/>
    <w:rsid w:val="005B3624"/>
    <w:rsid w:val="005B3BC2"/>
    <w:rsid w:val="005B50C8"/>
    <w:rsid w:val="005B6832"/>
    <w:rsid w:val="005C015B"/>
    <w:rsid w:val="005C113E"/>
    <w:rsid w:val="005C1750"/>
    <w:rsid w:val="005C17B9"/>
    <w:rsid w:val="005C2141"/>
    <w:rsid w:val="005C4244"/>
    <w:rsid w:val="005C4B1D"/>
    <w:rsid w:val="005C55DE"/>
    <w:rsid w:val="005C5BCC"/>
    <w:rsid w:val="005D0662"/>
    <w:rsid w:val="005D1187"/>
    <w:rsid w:val="005D1311"/>
    <w:rsid w:val="005D1D42"/>
    <w:rsid w:val="005D4408"/>
    <w:rsid w:val="005D56AC"/>
    <w:rsid w:val="005D64A5"/>
    <w:rsid w:val="005D66C0"/>
    <w:rsid w:val="005E000B"/>
    <w:rsid w:val="005E30FB"/>
    <w:rsid w:val="005E3AC0"/>
    <w:rsid w:val="005E3B65"/>
    <w:rsid w:val="005E5CCE"/>
    <w:rsid w:val="005E6ECD"/>
    <w:rsid w:val="005F1161"/>
    <w:rsid w:val="005F23F5"/>
    <w:rsid w:val="005F2B19"/>
    <w:rsid w:val="005F5163"/>
    <w:rsid w:val="005F5D73"/>
    <w:rsid w:val="005F62ED"/>
    <w:rsid w:val="005F731E"/>
    <w:rsid w:val="005F7732"/>
    <w:rsid w:val="006004DB"/>
    <w:rsid w:val="006008CB"/>
    <w:rsid w:val="00601F79"/>
    <w:rsid w:val="00602FD3"/>
    <w:rsid w:val="00603146"/>
    <w:rsid w:val="00604BD4"/>
    <w:rsid w:val="00606039"/>
    <w:rsid w:val="006068E9"/>
    <w:rsid w:val="00606C5B"/>
    <w:rsid w:val="006072FA"/>
    <w:rsid w:val="00607A12"/>
    <w:rsid w:val="0061065F"/>
    <w:rsid w:val="006107AD"/>
    <w:rsid w:val="00610EA8"/>
    <w:rsid w:val="00611B0E"/>
    <w:rsid w:val="00612805"/>
    <w:rsid w:val="006129F6"/>
    <w:rsid w:val="00612B00"/>
    <w:rsid w:val="00613290"/>
    <w:rsid w:val="006137EA"/>
    <w:rsid w:val="00614877"/>
    <w:rsid w:val="006169E1"/>
    <w:rsid w:val="00616B6C"/>
    <w:rsid w:val="00617F01"/>
    <w:rsid w:val="00620041"/>
    <w:rsid w:val="00620A26"/>
    <w:rsid w:val="006213D1"/>
    <w:rsid w:val="00621AF1"/>
    <w:rsid w:val="00621F62"/>
    <w:rsid w:val="0062278E"/>
    <w:rsid w:val="00623E86"/>
    <w:rsid w:val="0062612F"/>
    <w:rsid w:val="00626D73"/>
    <w:rsid w:val="00626F4C"/>
    <w:rsid w:val="006276ED"/>
    <w:rsid w:val="006319E8"/>
    <w:rsid w:val="00631F96"/>
    <w:rsid w:val="00631FF8"/>
    <w:rsid w:val="00633C1F"/>
    <w:rsid w:val="00634E24"/>
    <w:rsid w:val="00634F68"/>
    <w:rsid w:val="00634FAB"/>
    <w:rsid w:val="006352F9"/>
    <w:rsid w:val="006355F5"/>
    <w:rsid w:val="0063565C"/>
    <w:rsid w:val="00635A91"/>
    <w:rsid w:val="00635C18"/>
    <w:rsid w:val="006373F5"/>
    <w:rsid w:val="00637DE0"/>
    <w:rsid w:val="00641D3F"/>
    <w:rsid w:val="006426F8"/>
    <w:rsid w:val="00642B0F"/>
    <w:rsid w:val="00642B1B"/>
    <w:rsid w:val="0064329C"/>
    <w:rsid w:val="0064561F"/>
    <w:rsid w:val="006456F6"/>
    <w:rsid w:val="00646294"/>
    <w:rsid w:val="00646385"/>
    <w:rsid w:val="006469CE"/>
    <w:rsid w:val="0064703A"/>
    <w:rsid w:val="00650BFA"/>
    <w:rsid w:val="006516A8"/>
    <w:rsid w:val="00653470"/>
    <w:rsid w:val="00653C2B"/>
    <w:rsid w:val="00654045"/>
    <w:rsid w:val="0065435B"/>
    <w:rsid w:val="006543D6"/>
    <w:rsid w:val="006546D4"/>
    <w:rsid w:val="00655F8D"/>
    <w:rsid w:val="006571E7"/>
    <w:rsid w:val="00657603"/>
    <w:rsid w:val="006604F0"/>
    <w:rsid w:val="00660696"/>
    <w:rsid w:val="00660970"/>
    <w:rsid w:val="00660E36"/>
    <w:rsid w:val="00661065"/>
    <w:rsid w:val="00662E6A"/>
    <w:rsid w:val="0066789C"/>
    <w:rsid w:val="00667F9D"/>
    <w:rsid w:val="0067044D"/>
    <w:rsid w:val="006704B0"/>
    <w:rsid w:val="00671992"/>
    <w:rsid w:val="00672A73"/>
    <w:rsid w:val="00672B2E"/>
    <w:rsid w:val="00673F0A"/>
    <w:rsid w:val="006741C9"/>
    <w:rsid w:val="00674748"/>
    <w:rsid w:val="00675637"/>
    <w:rsid w:val="00675DA0"/>
    <w:rsid w:val="006769EA"/>
    <w:rsid w:val="0067753D"/>
    <w:rsid w:val="00677854"/>
    <w:rsid w:val="00680AC3"/>
    <w:rsid w:val="00681D1B"/>
    <w:rsid w:val="00681F32"/>
    <w:rsid w:val="006823CE"/>
    <w:rsid w:val="00682CEA"/>
    <w:rsid w:val="006836EE"/>
    <w:rsid w:val="00683912"/>
    <w:rsid w:val="00683BF4"/>
    <w:rsid w:val="00684981"/>
    <w:rsid w:val="00684A52"/>
    <w:rsid w:val="00686B4C"/>
    <w:rsid w:val="00686D3A"/>
    <w:rsid w:val="006873A1"/>
    <w:rsid w:val="00687CAA"/>
    <w:rsid w:val="006917D7"/>
    <w:rsid w:val="006921ED"/>
    <w:rsid w:val="00692952"/>
    <w:rsid w:val="00692B6A"/>
    <w:rsid w:val="00693221"/>
    <w:rsid w:val="006939E9"/>
    <w:rsid w:val="00694227"/>
    <w:rsid w:val="00694C18"/>
    <w:rsid w:val="00694EE0"/>
    <w:rsid w:val="006956BE"/>
    <w:rsid w:val="00695824"/>
    <w:rsid w:val="00695B23"/>
    <w:rsid w:val="00695CDE"/>
    <w:rsid w:val="006964BB"/>
    <w:rsid w:val="006967FB"/>
    <w:rsid w:val="006972EA"/>
    <w:rsid w:val="006A0D29"/>
    <w:rsid w:val="006A0E12"/>
    <w:rsid w:val="006A1148"/>
    <w:rsid w:val="006A4D4D"/>
    <w:rsid w:val="006A56A4"/>
    <w:rsid w:val="006A5902"/>
    <w:rsid w:val="006A6AEC"/>
    <w:rsid w:val="006A79E6"/>
    <w:rsid w:val="006B2550"/>
    <w:rsid w:val="006B2DF0"/>
    <w:rsid w:val="006B4A16"/>
    <w:rsid w:val="006B4F3B"/>
    <w:rsid w:val="006B516B"/>
    <w:rsid w:val="006B5639"/>
    <w:rsid w:val="006B6770"/>
    <w:rsid w:val="006C2AC2"/>
    <w:rsid w:val="006C3224"/>
    <w:rsid w:val="006C623D"/>
    <w:rsid w:val="006C758E"/>
    <w:rsid w:val="006C7E25"/>
    <w:rsid w:val="006D062B"/>
    <w:rsid w:val="006D11CA"/>
    <w:rsid w:val="006D3EA9"/>
    <w:rsid w:val="006D4853"/>
    <w:rsid w:val="006D64FF"/>
    <w:rsid w:val="006D718B"/>
    <w:rsid w:val="006D77AA"/>
    <w:rsid w:val="006E0B9D"/>
    <w:rsid w:val="006E0E86"/>
    <w:rsid w:val="006E18A5"/>
    <w:rsid w:val="006E2803"/>
    <w:rsid w:val="006E3AE5"/>
    <w:rsid w:val="006E5088"/>
    <w:rsid w:val="006E52BE"/>
    <w:rsid w:val="006E5DD0"/>
    <w:rsid w:val="006E6196"/>
    <w:rsid w:val="006E6A51"/>
    <w:rsid w:val="006E6E8E"/>
    <w:rsid w:val="006E712C"/>
    <w:rsid w:val="006E7CF9"/>
    <w:rsid w:val="006F09B2"/>
    <w:rsid w:val="006F0C0F"/>
    <w:rsid w:val="006F238E"/>
    <w:rsid w:val="006F2806"/>
    <w:rsid w:val="006F2BF9"/>
    <w:rsid w:val="006F2C49"/>
    <w:rsid w:val="006F357C"/>
    <w:rsid w:val="006F366E"/>
    <w:rsid w:val="006F5967"/>
    <w:rsid w:val="006F7230"/>
    <w:rsid w:val="006F7AB9"/>
    <w:rsid w:val="00700CFA"/>
    <w:rsid w:val="007019F2"/>
    <w:rsid w:val="00701BA0"/>
    <w:rsid w:val="00702269"/>
    <w:rsid w:val="00703402"/>
    <w:rsid w:val="007038B4"/>
    <w:rsid w:val="00703972"/>
    <w:rsid w:val="00704455"/>
    <w:rsid w:val="007055F1"/>
    <w:rsid w:val="00707AE6"/>
    <w:rsid w:val="007107A3"/>
    <w:rsid w:val="0071172A"/>
    <w:rsid w:val="00712B07"/>
    <w:rsid w:val="00713E5C"/>
    <w:rsid w:val="00715AAC"/>
    <w:rsid w:val="00715C1F"/>
    <w:rsid w:val="00716086"/>
    <w:rsid w:val="007169C8"/>
    <w:rsid w:val="00716B3E"/>
    <w:rsid w:val="00717739"/>
    <w:rsid w:val="007177AC"/>
    <w:rsid w:val="007178DC"/>
    <w:rsid w:val="00717D4B"/>
    <w:rsid w:val="00720639"/>
    <w:rsid w:val="00720F4B"/>
    <w:rsid w:val="00720F9D"/>
    <w:rsid w:val="007215F6"/>
    <w:rsid w:val="00721778"/>
    <w:rsid w:val="00722B81"/>
    <w:rsid w:val="00722CAC"/>
    <w:rsid w:val="00726540"/>
    <w:rsid w:val="00731473"/>
    <w:rsid w:val="00731696"/>
    <w:rsid w:val="0073223E"/>
    <w:rsid w:val="00732C01"/>
    <w:rsid w:val="00732E02"/>
    <w:rsid w:val="0073334F"/>
    <w:rsid w:val="00735829"/>
    <w:rsid w:val="0073727C"/>
    <w:rsid w:val="007404FE"/>
    <w:rsid w:val="0074050C"/>
    <w:rsid w:val="00741B5E"/>
    <w:rsid w:val="00742895"/>
    <w:rsid w:val="00742BB8"/>
    <w:rsid w:val="0074389F"/>
    <w:rsid w:val="0074550B"/>
    <w:rsid w:val="0074559E"/>
    <w:rsid w:val="0074680A"/>
    <w:rsid w:val="007509DE"/>
    <w:rsid w:val="00751185"/>
    <w:rsid w:val="007516A7"/>
    <w:rsid w:val="00752F45"/>
    <w:rsid w:val="0075326B"/>
    <w:rsid w:val="00753673"/>
    <w:rsid w:val="00753E4E"/>
    <w:rsid w:val="007542DE"/>
    <w:rsid w:val="00754B30"/>
    <w:rsid w:val="00755BA8"/>
    <w:rsid w:val="00757D7A"/>
    <w:rsid w:val="00761805"/>
    <w:rsid w:val="00761EF8"/>
    <w:rsid w:val="007627FD"/>
    <w:rsid w:val="00765A78"/>
    <w:rsid w:val="00765CFD"/>
    <w:rsid w:val="0076728C"/>
    <w:rsid w:val="00771054"/>
    <w:rsid w:val="00771FD0"/>
    <w:rsid w:val="00772D39"/>
    <w:rsid w:val="00774991"/>
    <w:rsid w:val="00775E52"/>
    <w:rsid w:val="007766DC"/>
    <w:rsid w:val="00776A4C"/>
    <w:rsid w:val="007800AD"/>
    <w:rsid w:val="0078120A"/>
    <w:rsid w:val="007826F9"/>
    <w:rsid w:val="00783414"/>
    <w:rsid w:val="00783E47"/>
    <w:rsid w:val="00784F51"/>
    <w:rsid w:val="00785C58"/>
    <w:rsid w:val="0078616F"/>
    <w:rsid w:val="00787CA4"/>
    <w:rsid w:val="00790265"/>
    <w:rsid w:val="00790AD6"/>
    <w:rsid w:val="007914BF"/>
    <w:rsid w:val="00791936"/>
    <w:rsid w:val="007919E9"/>
    <w:rsid w:val="00793CBC"/>
    <w:rsid w:val="00794580"/>
    <w:rsid w:val="00794B60"/>
    <w:rsid w:val="00795287"/>
    <w:rsid w:val="00795D80"/>
    <w:rsid w:val="00797118"/>
    <w:rsid w:val="00797243"/>
    <w:rsid w:val="0079739F"/>
    <w:rsid w:val="00797DB3"/>
    <w:rsid w:val="007A0404"/>
    <w:rsid w:val="007A1296"/>
    <w:rsid w:val="007A21E9"/>
    <w:rsid w:val="007A23E0"/>
    <w:rsid w:val="007A2F5D"/>
    <w:rsid w:val="007A348A"/>
    <w:rsid w:val="007A3E32"/>
    <w:rsid w:val="007A400B"/>
    <w:rsid w:val="007A4128"/>
    <w:rsid w:val="007A4AAD"/>
    <w:rsid w:val="007A50B9"/>
    <w:rsid w:val="007A665D"/>
    <w:rsid w:val="007A798E"/>
    <w:rsid w:val="007B0E0B"/>
    <w:rsid w:val="007B129C"/>
    <w:rsid w:val="007B15DE"/>
    <w:rsid w:val="007B4EEB"/>
    <w:rsid w:val="007B593A"/>
    <w:rsid w:val="007B5A4F"/>
    <w:rsid w:val="007B62D0"/>
    <w:rsid w:val="007C061A"/>
    <w:rsid w:val="007C0D6C"/>
    <w:rsid w:val="007C29DE"/>
    <w:rsid w:val="007C4C9A"/>
    <w:rsid w:val="007C4DC3"/>
    <w:rsid w:val="007C5ACA"/>
    <w:rsid w:val="007C5DF0"/>
    <w:rsid w:val="007C6D33"/>
    <w:rsid w:val="007C7080"/>
    <w:rsid w:val="007C72D8"/>
    <w:rsid w:val="007C7CC7"/>
    <w:rsid w:val="007C7E98"/>
    <w:rsid w:val="007D0127"/>
    <w:rsid w:val="007D0E9B"/>
    <w:rsid w:val="007D20C7"/>
    <w:rsid w:val="007D2AEC"/>
    <w:rsid w:val="007D3CEA"/>
    <w:rsid w:val="007D3CF4"/>
    <w:rsid w:val="007D3FC4"/>
    <w:rsid w:val="007D3FD1"/>
    <w:rsid w:val="007D4A75"/>
    <w:rsid w:val="007D51AF"/>
    <w:rsid w:val="007D533F"/>
    <w:rsid w:val="007D6088"/>
    <w:rsid w:val="007D6D54"/>
    <w:rsid w:val="007D6F52"/>
    <w:rsid w:val="007D7FD2"/>
    <w:rsid w:val="007E1D43"/>
    <w:rsid w:val="007E2052"/>
    <w:rsid w:val="007E215B"/>
    <w:rsid w:val="007E2268"/>
    <w:rsid w:val="007E2281"/>
    <w:rsid w:val="007E43EF"/>
    <w:rsid w:val="007F00E9"/>
    <w:rsid w:val="007F0761"/>
    <w:rsid w:val="007F0E57"/>
    <w:rsid w:val="007F2523"/>
    <w:rsid w:val="007F2B81"/>
    <w:rsid w:val="007F39A4"/>
    <w:rsid w:val="007F4B87"/>
    <w:rsid w:val="007F5837"/>
    <w:rsid w:val="007F595D"/>
    <w:rsid w:val="007F6D19"/>
    <w:rsid w:val="00800019"/>
    <w:rsid w:val="00800ADC"/>
    <w:rsid w:val="00801400"/>
    <w:rsid w:val="00801A1A"/>
    <w:rsid w:val="00802246"/>
    <w:rsid w:val="008030C0"/>
    <w:rsid w:val="008040A2"/>
    <w:rsid w:val="00804747"/>
    <w:rsid w:val="00805289"/>
    <w:rsid w:val="00806128"/>
    <w:rsid w:val="00807FFB"/>
    <w:rsid w:val="0081189D"/>
    <w:rsid w:val="008118AA"/>
    <w:rsid w:val="00811D33"/>
    <w:rsid w:val="00811E42"/>
    <w:rsid w:val="00812BBE"/>
    <w:rsid w:val="00813402"/>
    <w:rsid w:val="0081364A"/>
    <w:rsid w:val="00814405"/>
    <w:rsid w:val="00814F32"/>
    <w:rsid w:val="00815982"/>
    <w:rsid w:val="00820062"/>
    <w:rsid w:val="008204B3"/>
    <w:rsid w:val="0082541C"/>
    <w:rsid w:val="00825794"/>
    <w:rsid w:val="00827111"/>
    <w:rsid w:val="0083225A"/>
    <w:rsid w:val="008327AD"/>
    <w:rsid w:val="008327EB"/>
    <w:rsid w:val="00832CA9"/>
    <w:rsid w:val="008335A7"/>
    <w:rsid w:val="008336B8"/>
    <w:rsid w:val="008342EE"/>
    <w:rsid w:val="0083591E"/>
    <w:rsid w:val="00837FAA"/>
    <w:rsid w:val="008448FE"/>
    <w:rsid w:val="0084494E"/>
    <w:rsid w:val="0084518B"/>
    <w:rsid w:val="00846967"/>
    <w:rsid w:val="00846A48"/>
    <w:rsid w:val="00846B6C"/>
    <w:rsid w:val="00846DC0"/>
    <w:rsid w:val="008507F6"/>
    <w:rsid w:val="00850B5B"/>
    <w:rsid w:val="00851F6C"/>
    <w:rsid w:val="00852DA9"/>
    <w:rsid w:val="008538AD"/>
    <w:rsid w:val="0085438D"/>
    <w:rsid w:val="00854E08"/>
    <w:rsid w:val="00854E23"/>
    <w:rsid w:val="00856DF8"/>
    <w:rsid w:val="00857053"/>
    <w:rsid w:val="00857A67"/>
    <w:rsid w:val="00860247"/>
    <w:rsid w:val="00860C7D"/>
    <w:rsid w:val="00860E87"/>
    <w:rsid w:val="00861D82"/>
    <w:rsid w:val="008630AD"/>
    <w:rsid w:val="00864286"/>
    <w:rsid w:val="00866C0E"/>
    <w:rsid w:val="00870666"/>
    <w:rsid w:val="00871E5D"/>
    <w:rsid w:val="008725AB"/>
    <w:rsid w:val="00872918"/>
    <w:rsid w:val="008735D6"/>
    <w:rsid w:val="008755BB"/>
    <w:rsid w:val="00876744"/>
    <w:rsid w:val="00880573"/>
    <w:rsid w:val="008807F8"/>
    <w:rsid w:val="008808D1"/>
    <w:rsid w:val="0088251C"/>
    <w:rsid w:val="00882576"/>
    <w:rsid w:val="008828D8"/>
    <w:rsid w:val="0088382E"/>
    <w:rsid w:val="00885748"/>
    <w:rsid w:val="00886AB0"/>
    <w:rsid w:val="00887761"/>
    <w:rsid w:val="008877B4"/>
    <w:rsid w:val="008878AE"/>
    <w:rsid w:val="00887B0D"/>
    <w:rsid w:val="008916BF"/>
    <w:rsid w:val="0089302A"/>
    <w:rsid w:val="00893FF8"/>
    <w:rsid w:val="00896052"/>
    <w:rsid w:val="00896158"/>
    <w:rsid w:val="00896A3C"/>
    <w:rsid w:val="00896FE4"/>
    <w:rsid w:val="008A00A9"/>
    <w:rsid w:val="008A0317"/>
    <w:rsid w:val="008A29A5"/>
    <w:rsid w:val="008A3BD9"/>
    <w:rsid w:val="008A427B"/>
    <w:rsid w:val="008A46B5"/>
    <w:rsid w:val="008A513C"/>
    <w:rsid w:val="008A58F7"/>
    <w:rsid w:val="008A7F86"/>
    <w:rsid w:val="008B1E9E"/>
    <w:rsid w:val="008B2161"/>
    <w:rsid w:val="008B28A9"/>
    <w:rsid w:val="008B39A9"/>
    <w:rsid w:val="008B5D52"/>
    <w:rsid w:val="008B64B5"/>
    <w:rsid w:val="008B694A"/>
    <w:rsid w:val="008B7932"/>
    <w:rsid w:val="008C0D53"/>
    <w:rsid w:val="008C390F"/>
    <w:rsid w:val="008C421F"/>
    <w:rsid w:val="008C5BD0"/>
    <w:rsid w:val="008C5EEE"/>
    <w:rsid w:val="008C74FA"/>
    <w:rsid w:val="008D021B"/>
    <w:rsid w:val="008D1177"/>
    <w:rsid w:val="008D344A"/>
    <w:rsid w:val="008D51DD"/>
    <w:rsid w:val="008D640B"/>
    <w:rsid w:val="008D6619"/>
    <w:rsid w:val="008D6AC7"/>
    <w:rsid w:val="008E1307"/>
    <w:rsid w:val="008E1349"/>
    <w:rsid w:val="008E13E3"/>
    <w:rsid w:val="008E2533"/>
    <w:rsid w:val="008E272D"/>
    <w:rsid w:val="008E382D"/>
    <w:rsid w:val="008E4EE1"/>
    <w:rsid w:val="008E57B0"/>
    <w:rsid w:val="008E6343"/>
    <w:rsid w:val="008E679C"/>
    <w:rsid w:val="008E6859"/>
    <w:rsid w:val="008F0F3C"/>
    <w:rsid w:val="008F0FA2"/>
    <w:rsid w:val="008F1B3B"/>
    <w:rsid w:val="008F3A88"/>
    <w:rsid w:val="008F44BA"/>
    <w:rsid w:val="008F4975"/>
    <w:rsid w:val="008F4C37"/>
    <w:rsid w:val="008F4F15"/>
    <w:rsid w:val="008F502D"/>
    <w:rsid w:val="008F5761"/>
    <w:rsid w:val="00900DF2"/>
    <w:rsid w:val="009026AD"/>
    <w:rsid w:val="00902E13"/>
    <w:rsid w:val="00903A8A"/>
    <w:rsid w:val="00903B9B"/>
    <w:rsid w:val="009060FA"/>
    <w:rsid w:val="00907402"/>
    <w:rsid w:val="009074E8"/>
    <w:rsid w:val="009106A7"/>
    <w:rsid w:val="00910C0D"/>
    <w:rsid w:val="009128E2"/>
    <w:rsid w:val="0091446B"/>
    <w:rsid w:val="009152FC"/>
    <w:rsid w:val="00915F8D"/>
    <w:rsid w:val="00920BAB"/>
    <w:rsid w:val="00922037"/>
    <w:rsid w:val="009234B8"/>
    <w:rsid w:val="00924749"/>
    <w:rsid w:val="009255CB"/>
    <w:rsid w:val="009302F2"/>
    <w:rsid w:val="00930EEE"/>
    <w:rsid w:val="00931B92"/>
    <w:rsid w:val="00932115"/>
    <w:rsid w:val="009324C5"/>
    <w:rsid w:val="00933294"/>
    <w:rsid w:val="00934FD1"/>
    <w:rsid w:val="00935C47"/>
    <w:rsid w:val="00936DCD"/>
    <w:rsid w:val="00937490"/>
    <w:rsid w:val="009421B5"/>
    <w:rsid w:val="0094329A"/>
    <w:rsid w:val="0094451B"/>
    <w:rsid w:val="009454C2"/>
    <w:rsid w:val="00947C49"/>
    <w:rsid w:val="00947D7A"/>
    <w:rsid w:val="00951412"/>
    <w:rsid w:val="00952476"/>
    <w:rsid w:val="00952836"/>
    <w:rsid w:val="00953153"/>
    <w:rsid w:val="00953413"/>
    <w:rsid w:val="00953D87"/>
    <w:rsid w:val="0095410A"/>
    <w:rsid w:val="00955EDE"/>
    <w:rsid w:val="00956466"/>
    <w:rsid w:val="00956FB4"/>
    <w:rsid w:val="00957668"/>
    <w:rsid w:val="00957C75"/>
    <w:rsid w:val="0096047E"/>
    <w:rsid w:val="00961A7D"/>
    <w:rsid w:val="00962246"/>
    <w:rsid w:val="009623FA"/>
    <w:rsid w:val="00963F09"/>
    <w:rsid w:val="0096487C"/>
    <w:rsid w:val="00964AE4"/>
    <w:rsid w:val="00965231"/>
    <w:rsid w:val="009657E5"/>
    <w:rsid w:val="00966C17"/>
    <w:rsid w:val="0096721A"/>
    <w:rsid w:val="00967518"/>
    <w:rsid w:val="00967C2D"/>
    <w:rsid w:val="00970E5D"/>
    <w:rsid w:val="00971CAE"/>
    <w:rsid w:val="00972221"/>
    <w:rsid w:val="00972B2B"/>
    <w:rsid w:val="00972C11"/>
    <w:rsid w:val="009735C4"/>
    <w:rsid w:val="009736C4"/>
    <w:rsid w:val="00974933"/>
    <w:rsid w:val="0097493D"/>
    <w:rsid w:val="00975315"/>
    <w:rsid w:val="00975450"/>
    <w:rsid w:val="00975F6A"/>
    <w:rsid w:val="00976741"/>
    <w:rsid w:val="009770D0"/>
    <w:rsid w:val="0098130F"/>
    <w:rsid w:val="00981802"/>
    <w:rsid w:val="00981CF4"/>
    <w:rsid w:val="00982C67"/>
    <w:rsid w:val="00982FB3"/>
    <w:rsid w:val="00984308"/>
    <w:rsid w:val="0098438F"/>
    <w:rsid w:val="009844EF"/>
    <w:rsid w:val="00985A14"/>
    <w:rsid w:val="009875FE"/>
    <w:rsid w:val="009904C3"/>
    <w:rsid w:val="009905D8"/>
    <w:rsid w:val="009914A7"/>
    <w:rsid w:val="00991AA5"/>
    <w:rsid w:val="009946D2"/>
    <w:rsid w:val="00995533"/>
    <w:rsid w:val="00995656"/>
    <w:rsid w:val="00995B13"/>
    <w:rsid w:val="00996526"/>
    <w:rsid w:val="009A0E44"/>
    <w:rsid w:val="009A13D2"/>
    <w:rsid w:val="009A1A0A"/>
    <w:rsid w:val="009A2D2E"/>
    <w:rsid w:val="009A3040"/>
    <w:rsid w:val="009A317E"/>
    <w:rsid w:val="009A4349"/>
    <w:rsid w:val="009A4FDC"/>
    <w:rsid w:val="009A5B54"/>
    <w:rsid w:val="009A6450"/>
    <w:rsid w:val="009A6770"/>
    <w:rsid w:val="009A712B"/>
    <w:rsid w:val="009A71B0"/>
    <w:rsid w:val="009A757B"/>
    <w:rsid w:val="009B0AB1"/>
    <w:rsid w:val="009B0DF0"/>
    <w:rsid w:val="009B0EB6"/>
    <w:rsid w:val="009B151A"/>
    <w:rsid w:val="009B2E6B"/>
    <w:rsid w:val="009B3497"/>
    <w:rsid w:val="009B3D68"/>
    <w:rsid w:val="009B41B5"/>
    <w:rsid w:val="009B4410"/>
    <w:rsid w:val="009B4886"/>
    <w:rsid w:val="009B4FC0"/>
    <w:rsid w:val="009B59BA"/>
    <w:rsid w:val="009B63C4"/>
    <w:rsid w:val="009B702A"/>
    <w:rsid w:val="009C0619"/>
    <w:rsid w:val="009C1B90"/>
    <w:rsid w:val="009C2F92"/>
    <w:rsid w:val="009C398F"/>
    <w:rsid w:val="009C415D"/>
    <w:rsid w:val="009C4728"/>
    <w:rsid w:val="009D019B"/>
    <w:rsid w:val="009D0710"/>
    <w:rsid w:val="009D198A"/>
    <w:rsid w:val="009D1D77"/>
    <w:rsid w:val="009D2199"/>
    <w:rsid w:val="009D21AB"/>
    <w:rsid w:val="009D24E4"/>
    <w:rsid w:val="009D2F8A"/>
    <w:rsid w:val="009D4EA3"/>
    <w:rsid w:val="009D4FE0"/>
    <w:rsid w:val="009D754F"/>
    <w:rsid w:val="009D75C0"/>
    <w:rsid w:val="009E0299"/>
    <w:rsid w:val="009E0DA3"/>
    <w:rsid w:val="009E0E27"/>
    <w:rsid w:val="009E214C"/>
    <w:rsid w:val="009E225E"/>
    <w:rsid w:val="009E313B"/>
    <w:rsid w:val="009E3B82"/>
    <w:rsid w:val="009E54AE"/>
    <w:rsid w:val="009E593D"/>
    <w:rsid w:val="009E739C"/>
    <w:rsid w:val="009F0EE0"/>
    <w:rsid w:val="009F2183"/>
    <w:rsid w:val="009F2524"/>
    <w:rsid w:val="009F297F"/>
    <w:rsid w:val="009F550A"/>
    <w:rsid w:val="009F67AB"/>
    <w:rsid w:val="009F6D57"/>
    <w:rsid w:val="009F712A"/>
    <w:rsid w:val="009F7287"/>
    <w:rsid w:val="00A01F48"/>
    <w:rsid w:val="00A02894"/>
    <w:rsid w:val="00A02B2C"/>
    <w:rsid w:val="00A02B8E"/>
    <w:rsid w:val="00A030A2"/>
    <w:rsid w:val="00A03C7D"/>
    <w:rsid w:val="00A05540"/>
    <w:rsid w:val="00A06121"/>
    <w:rsid w:val="00A10278"/>
    <w:rsid w:val="00A12442"/>
    <w:rsid w:val="00A12470"/>
    <w:rsid w:val="00A1257C"/>
    <w:rsid w:val="00A126B2"/>
    <w:rsid w:val="00A12C06"/>
    <w:rsid w:val="00A147D6"/>
    <w:rsid w:val="00A14A44"/>
    <w:rsid w:val="00A15E59"/>
    <w:rsid w:val="00A20496"/>
    <w:rsid w:val="00A20B92"/>
    <w:rsid w:val="00A21776"/>
    <w:rsid w:val="00A2269E"/>
    <w:rsid w:val="00A22A1C"/>
    <w:rsid w:val="00A238CA"/>
    <w:rsid w:val="00A24A4D"/>
    <w:rsid w:val="00A24E28"/>
    <w:rsid w:val="00A24FF6"/>
    <w:rsid w:val="00A25500"/>
    <w:rsid w:val="00A26AE9"/>
    <w:rsid w:val="00A31DD3"/>
    <w:rsid w:val="00A31E0C"/>
    <w:rsid w:val="00A32238"/>
    <w:rsid w:val="00A3247F"/>
    <w:rsid w:val="00A328D3"/>
    <w:rsid w:val="00A3368E"/>
    <w:rsid w:val="00A33FC7"/>
    <w:rsid w:val="00A34250"/>
    <w:rsid w:val="00A356D0"/>
    <w:rsid w:val="00A3754E"/>
    <w:rsid w:val="00A37A31"/>
    <w:rsid w:val="00A37E48"/>
    <w:rsid w:val="00A4273B"/>
    <w:rsid w:val="00A44AB1"/>
    <w:rsid w:val="00A459C1"/>
    <w:rsid w:val="00A4693B"/>
    <w:rsid w:val="00A4745A"/>
    <w:rsid w:val="00A510CE"/>
    <w:rsid w:val="00A51994"/>
    <w:rsid w:val="00A53046"/>
    <w:rsid w:val="00A533FE"/>
    <w:rsid w:val="00A5366A"/>
    <w:rsid w:val="00A53C79"/>
    <w:rsid w:val="00A53D0D"/>
    <w:rsid w:val="00A56A17"/>
    <w:rsid w:val="00A56C63"/>
    <w:rsid w:val="00A57F34"/>
    <w:rsid w:val="00A60D09"/>
    <w:rsid w:val="00A61CF7"/>
    <w:rsid w:val="00A61D9F"/>
    <w:rsid w:val="00A61FFA"/>
    <w:rsid w:val="00A62118"/>
    <w:rsid w:val="00A62A45"/>
    <w:rsid w:val="00A62E78"/>
    <w:rsid w:val="00A62F64"/>
    <w:rsid w:val="00A63C78"/>
    <w:rsid w:val="00A646C9"/>
    <w:rsid w:val="00A6565F"/>
    <w:rsid w:val="00A6735A"/>
    <w:rsid w:val="00A677A2"/>
    <w:rsid w:val="00A67E92"/>
    <w:rsid w:val="00A71219"/>
    <w:rsid w:val="00A72254"/>
    <w:rsid w:val="00A73875"/>
    <w:rsid w:val="00A76724"/>
    <w:rsid w:val="00A76E06"/>
    <w:rsid w:val="00A7783C"/>
    <w:rsid w:val="00A800C2"/>
    <w:rsid w:val="00A801CA"/>
    <w:rsid w:val="00A81E1D"/>
    <w:rsid w:val="00A8236C"/>
    <w:rsid w:val="00A8514E"/>
    <w:rsid w:val="00A852D7"/>
    <w:rsid w:val="00A8531A"/>
    <w:rsid w:val="00A85838"/>
    <w:rsid w:val="00A85B13"/>
    <w:rsid w:val="00A865D5"/>
    <w:rsid w:val="00A8671C"/>
    <w:rsid w:val="00A86841"/>
    <w:rsid w:val="00A868F9"/>
    <w:rsid w:val="00A87243"/>
    <w:rsid w:val="00A87278"/>
    <w:rsid w:val="00A873BA"/>
    <w:rsid w:val="00A90141"/>
    <w:rsid w:val="00A912B8"/>
    <w:rsid w:val="00A9161E"/>
    <w:rsid w:val="00A951B2"/>
    <w:rsid w:val="00A971A8"/>
    <w:rsid w:val="00AA248C"/>
    <w:rsid w:val="00AA2711"/>
    <w:rsid w:val="00AA2F63"/>
    <w:rsid w:val="00AA34BB"/>
    <w:rsid w:val="00AA4966"/>
    <w:rsid w:val="00AA4AEC"/>
    <w:rsid w:val="00AA5FFE"/>
    <w:rsid w:val="00AA691C"/>
    <w:rsid w:val="00AA6DFB"/>
    <w:rsid w:val="00AB17EA"/>
    <w:rsid w:val="00AB230F"/>
    <w:rsid w:val="00AB253D"/>
    <w:rsid w:val="00AB4374"/>
    <w:rsid w:val="00AB5C97"/>
    <w:rsid w:val="00AB6241"/>
    <w:rsid w:val="00AB6F50"/>
    <w:rsid w:val="00AC0E36"/>
    <w:rsid w:val="00AC29ED"/>
    <w:rsid w:val="00AC4A92"/>
    <w:rsid w:val="00AC6329"/>
    <w:rsid w:val="00AC6E62"/>
    <w:rsid w:val="00AC718F"/>
    <w:rsid w:val="00AD1C65"/>
    <w:rsid w:val="00AD3312"/>
    <w:rsid w:val="00AD7C73"/>
    <w:rsid w:val="00AE061A"/>
    <w:rsid w:val="00AE14BD"/>
    <w:rsid w:val="00AE2617"/>
    <w:rsid w:val="00AE2B03"/>
    <w:rsid w:val="00AE36C2"/>
    <w:rsid w:val="00AE3D23"/>
    <w:rsid w:val="00AE3E11"/>
    <w:rsid w:val="00AE4296"/>
    <w:rsid w:val="00AE434F"/>
    <w:rsid w:val="00AE4DC4"/>
    <w:rsid w:val="00AE598E"/>
    <w:rsid w:val="00AE5F06"/>
    <w:rsid w:val="00AE7F1B"/>
    <w:rsid w:val="00AF057C"/>
    <w:rsid w:val="00AF05D8"/>
    <w:rsid w:val="00AF1250"/>
    <w:rsid w:val="00AF12EA"/>
    <w:rsid w:val="00AF17D2"/>
    <w:rsid w:val="00AF1A0F"/>
    <w:rsid w:val="00AF1FDE"/>
    <w:rsid w:val="00AF40CA"/>
    <w:rsid w:val="00AF561B"/>
    <w:rsid w:val="00AF7064"/>
    <w:rsid w:val="00AF7219"/>
    <w:rsid w:val="00AF7655"/>
    <w:rsid w:val="00AF7CFA"/>
    <w:rsid w:val="00B00186"/>
    <w:rsid w:val="00B00506"/>
    <w:rsid w:val="00B009DC"/>
    <w:rsid w:val="00B034A8"/>
    <w:rsid w:val="00B0472C"/>
    <w:rsid w:val="00B07B32"/>
    <w:rsid w:val="00B10448"/>
    <w:rsid w:val="00B11737"/>
    <w:rsid w:val="00B1295A"/>
    <w:rsid w:val="00B12C03"/>
    <w:rsid w:val="00B12C27"/>
    <w:rsid w:val="00B13C2E"/>
    <w:rsid w:val="00B14FA6"/>
    <w:rsid w:val="00B16BDB"/>
    <w:rsid w:val="00B16E22"/>
    <w:rsid w:val="00B17CB7"/>
    <w:rsid w:val="00B20517"/>
    <w:rsid w:val="00B224AD"/>
    <w:rsid w:val="00B22703"/>
    <w:rsid w:val="00B24438"/>
    <w:rsid w:val="00B2502F"/>
    <w:rsid w:val="00B260D1"/>
    <w:rsid w:val="00B27370"/>
    <w:rsid w:val="00B27461"/>
    <w:rsid w:val="00B304AB"/>
    <w:rsid w:val="00B30D6A"/>
    <w:rsid w:val="00B31E81"/>
    <w:rsid w:val="00B3276A"/>
    <w:rsid w:val="00B335FA"/>
    <w:rsid w:val="00B34D7C"/>
    <w:rsid w:val="00B35C9F"/>
    <w:rsid w:val="00B378B6"/>
    <w:rsid w:val="00B40A22"/>
    <w:rsid w:val="00B4307C"/>
    <w:rsid w:val="00B43F2B"/>
    <w:rsid w:val="00B46709"/>
    <w:rsid w:val="00B473B7"/>
    <w:rsid w:val="00B50087"/>
    <w:rsid w:val="00B509AB"/>
    <w:rsid w:val="00B50B1F"/>
    <w:rsid w:val="00B511BB"/>
    <w:rsid w:val="00B53A83"/>
    <w:rsid w:val="00B53E58"/>
    <w:rsid w:val="00B5532F"/>
    <w:rsid w:val="00B5639B"/>
    <w:rsid w:val="00B564E2"/>
    <w:rsid w:val="00B61892"/>
    <w:rsid w:val="00B62DC8"/>
    <w:rsid w:val="00B63060"/>
    <w:rsid w:val="00B633E4"/>
    <w:rsid w:val="00B64A14"/>
    <w:rsid w:val="00B64FD0"/>
    <w:rsid w:val="00B65C20"/>
    <w:rsid w:val="00B6684C"/>
    <w:rsid w:val="00B66964"/>
    <w:rsid w:val="00B70420"/>
    <w:rsid w:val="00B7134D"/>
    <w:rsid w:val="00B71576"/>
    <w:rsid w:val="00B7166D"/>
    <w:rsid w:val="00B72A89"/>
    <w:rsid w:val="00B72E47"/>
    <w:rsid w:val="00B73094"/>
    <w:rsid w:val="00B732A5"/>
    <w:rsid w:val="00B73356"/>
    <w:rsid w:val="00B73A17"/>
    <w:rsid w:val="00B73DCA"/>
    <w:rsid w:val="00B73E75"/>
    <w:rsid w:val="00B76936"/>
    <w:rsid w:val="00B76AC9"/>
    <w:rsid w:val="00B76E05"/>
    <w:rsid w:val="00B809AC"/>
    <w:rsid w:val="00B82156"/>
    <w:rsid w:val="00B821E7"/>
    <w:rsid w:val="00B8247F"/>
    <w:rsid w:val="00B83D15"/>
    <w:rsid w:val="00B83F4A"/>
    <w:rsid w:val="00B86F2A"/>
    <w:rsid w:val="00B92448"/>
    <w:rsid w:val="00B9320A"/>
    <w:rsid w:val="00B93250"/>
    <w:rsid w:val="00B934B4"/>
    <w:rsid w:val="00B93FA4"/>
    <w:rsid w:val="00B941C0"/>
    <w:rsid w:val="00B94901"/>
    <w:rsid w:val="00B95703"/>
    <w:rsid w:val="00B97067"/>
    <w:rsid w:val="00BA032C"/>
    <w:rsid w:val="00BA03ED"/>
    <w:rsid w:val="00BA16BC"/>
    <w:rsid w:val="00BA1DCB"/>
    <w:rsid w:val="00BA1EDC"/>
    <w:rsid w:val="00BA2311"/>
    <w:rsid w:val="00BA2734"/>
    <w:rsid w:val="00BA27D6"/>
    <w:rsid w:val="00BA2C34"/>
    <w:rsid w:val="00BA3BA5"/>
    <w:rsid w:val="00BA3C2D"/>
    <w:rsid w:val="00BA46E3"/>
    <w:rsid w:val="00BA57DE"/>
    <w:rsid w:val="00BA5E5C"/>
    <w:rsid w:val="00BA6BCB"/>
    <w:rsid w:val="00BA70D0"/>
    <w:rsid w:val="00BA7B9B"/>
    <w:rsid w:val="00BB0D57"/>
    <w:rsid w:val="00BB1773"/>
    <w:rsid w:val="00BB1832"/>
    <w:rsid w:val="00BB19BD"/>
    <w:rsid w:val="00BB2E45"/>
    <w:rsid w:val="00BB386A"/>
    <w:rsid w:val="00BB448E"/>
    <w:rsid w:val="00BB59C3"/>
    <w:rsid w:val="00BB7056"/>
    <w:rsid w:val="00BB77E1"/>
    <w:rsid w:val="00BC0DEA"/>
    <w:rsid w:val="00BC253C"/>
    <w:rsid w:val="00BC2DF7"/>
    <w:rsid w:val="00BC3B4F"/>
    <w:rsid w:val="00BC739D"/>
    <w:rsid w:val="00BD02D3"/>
    <w:rsid w:val="00BD0506"/>
    <w:rsid w:val="00BD2168"/>
    <w:rsid w:val="00BD6288"/>
    <w:rsid w:val="00BD6EAB"/>
    <w:rsid w:val="00BD76D2"/>
    <w:rsid w:val="00BE07A3"/>
    <w:rsid w:val="00BE1E9D"/>
    <w:rsid w:val="00BE2076"/>
    <w:rsid w:val="00BE250B"/>
    <w:rsid w:val="00BE2D56"/>
    <w:rsid w:val="00BE3020"/>
    <w:rsid w:val="00BE4BDA"/>
    <w:rsid w:val="00BE5FA6"/>
    <w:rsid w:val="00BE6011"/>
    <w:rsid w:val="00BE7550"/>
    <w:rsid w:val="00BF11CE"/>
    <w:rsid w:val="00BF3F19"/>
    <w:rsid w:val="00BF6B1A"/>
    <w:rsid w:val="00BF6E52"/>
    <w:rsid w:val="00BF6FEA"/>
    <w:rsid w:val="00C00A6E"/>
    <w:rsid w:val="00C00DC1"/>
    <w:rsid w:val="00C0219C"/>
    <w:rsid w:val="00C02476"/>
    <w:rsid w:val="00C02D59"/>
    <w:rsid w:val="00C03646"/>
    <w:rsid w:val="00C0412B"/>
    <w:rsid w:val="00C05104"/>
    <w:rsid w:val="00C06A7F"/>
    <w:rsid w:val="00C10C67"/>
    <w:rsid w:val="00C11E68"/>
    <w:rsid w:val="00C146D5"/>
    <w:rsid w:val="00C15667"/>
    <w:rsid w:val="00C169DD"/>
    <w:rsid w:val="00C169E3"/>
    <w:rsid w:val="00C20461"/>
    <w:rsid w:val="00C2239A"/>
    <w:rsid w:val="00C226A4"/>
    <w:rsid w:val="00C23D3E"/>
    <w:rsid w:val="00C24C63"/>
    <w:rsid w:val="00C25966"/>
    <w:rsid w:val="00C27D2A"/>
    <w:rsid w:val="00C27F51"/>
    <w:rsid w:val="00C3114B"/>
    <w:rsid w:val="00C32FF4"/>
    <w:rsid w:val="00C33005"/>
    <w:rsid w:val="00C3504C"/>
    <w:rsid w:val="00C35434"/>
    <w:rsid w:val="00C36B04"/>
    <w:rsid w:val="00C3756B"/>
    <w:rsid w:val="00C37D1A"/>
    <w:rsid w:val="00C402AF"/>
    <w:rsid w:val="00C41357"/>
    <w:rsid w:val="00C4317A"/>
    <w:rsid w:val="00C433FA"/>
    <w:rsid w:val="00C44289"/>
    <w:rsid w:val="00C44312"/>
    <w:rsid w:val="00C4468C"/>
    <w:rsid w:val="00C44703"/>
    <w:rsid w:val="00C4510C"/>
    <w:rsid w:val="00C4610A"/>
    <w:rsid w:val="00C5002A"/>
    <w:rsid w:val="00C50CC0"/>
    <w:rsid w:val="00C523A9"/>
    <w:rsid w:val="00C540D1"/>
    <w:rsid w:val="00C54860"/>
    <w:rsid w:val="00C5494F"/>
    <w:rsid w:val="00C54953"/>
    <w:rsid w:val="00C54E22"/>
    <w:rsid w:val="00C5758C"/>
    <w:rsid w:val="00C5770D"/>
    <w:rsid w:val="00C609F6"/>
    <w:rsid w:val="00C60FB7"/>
    <w:rsid w:val="00C62EFC"/>
    <w:rsid w:val="00C63BA8"/>
    <w:rsid w:val="00C6480E"/>
    <w:rsid w:val="00C6567D"/>
    <w:rsid w:val="00C65D8F"/>
    <w:rsid w:val="00C662F7"/>
    <w:rsid w:val="00C668B4"/>
    <w:rsid w:val="00C70786"/>
    <w:rsid w:val="00C7150C"/>
    <w:rsid w:val="00C71932"/>
    <w:rsid w:val="00C722AA"/>
    <w:rsid w:val="00C75305"/>
    <w:rsid w:val="00C755DA"/>
    <w:rsid w:val="00C7720C"/>
    <w:rsid w:val="00C801F6"/>
    <w:rsid w:val="00C80366"/>
    <w:rsid w:val="00C8083B"/>
    <w:rsid w:val="00C80C57"/>
    <w:rsid w:val="00C80CAE"/>
    <w:rsid w:val="00C81729"/>
    <w:rsid w:val="00C817D6"/>
    <w:rsid w:val="00C8245A"/>
    <w:rsid w:val="00C82869"/>
    <w:rsid w:val="00C82980"/>
    <w:rsid w:val="00C82B7A"/>
    <w:rsid w:val="00C8371E"/>
    <w:rsid w:val="00C838F9"/>
    <w:rsid w:val="00C8445E"/>
    <w:rsid w:val="00C86232"/>
    <w:rsid w:val="00C8674C"/>
    <w:rsid w:val="00C8778A"/>
    <w:rsid w:val="00C915F6"/>
    <w:rsid w:val="00C91807"/>
    <w:rsid w:val="00C93ADF"/>
    <w:rsid w:val="00C941EE"/>
    <w:rsid w:val="00C94796"/>
    <w:rsid w:val="00C950AB"/>
    <w:rsid w:val="00C96B40"/>
    <w:rsid w:val="00C96D68"/>
    <w:rsid w:val="00C97C7E"/>
    <w:rsid w:val="00CA21C4"/>
    <w:rsid w:val="00CA21E6"/>
    <w:rsid w:val="00CA332A"/>
    <w:rsid w:val="00CA5CF2"/>
    <w:rsid w:val="00CA5E42"/>
    <w:rsid w:val="00CA6A10"/>
    <w:rsid w:val="00CA70BF"/>
    <w:rsid w:val="00CA7DD2"/>
    <w:rsid w:val="00CB08C8"/>
    <w:rsid w:val="00CB0EF5"/>
    <w:rsid w:val="00CB12DE"/>
    <w:rsid w:val="00CB1DA7"/>
    <w:rsid w:val="00CB25EC"/>
    <w:rsid w:val="00CB2B9A"/>
    <w:rsid w:val="00CB3885"/>
    <w:rsid w:val="00CB3E1E"/>
    <w:rsid w:val="00CB401E"/>
    <w:rsid w:val="00CB4117"/>
    <w:rsid w:val="00CB423F"/>
    <w:rsid w:val="00CB4E62"/>
    <w:rsid w:val="00CB502C"/>
    <w:rsid w:val="00CB5677"/>
    <w:rsid w:val="00CB6066"/>
    <w:rsid w:val="00CB623A"/>
    <w:rsid w:val="00CB65BE"/>
    <w:rsid w:val="00CB6BD2"/>
    <w:rsid w:val="00CB714A"/>
    <w:rsid w:val="00CB7D1E"/>
    <w:rsid w:val="00CC0A98"/>
    <w:rsid w:val="00CC0E70"/>
    <w:rsid w:val="00CC28A7"/>
    <w:rsid w:val="00CC2E99"/>
    <w:rsid w:val="00CC45BB"/>
    <w:rsid w:val="00CC5732"/>
    <w:rsid w:val="00CC7D53"/>
    <w:rsid w:val="00CD06D2"/>
    <w:rsid w:val="00CD0AF7"/>
    <w:rsid w:val="00CD20E3"/>
    <w:rsid w:val="00CD3559"/>
    <w:rsid w:val="00CD5763"/>
    <w:rsid w:val="00CD68AF"/>
    <w:rsid w:val="00CD6A04"/>
    <w:rsid w:val="00CD6E45"/>
    <w:rsid w:val="00CD7840"/>
    <w:rsid w:val="00CD79AA"/>
    <w:rsid w:val="00CE1653"/>
    <w:rsid w:val="00CE17D3"/>
    <w:rsid w:val="00CE1A84"/>
    <w:rsid w:val="00CE3F7A"/>
    <w:rsid w:val="00CE4683"/>
    <w:rsid w:val="00CE64A7"/>
    <w:rsid w:val="00CE6D49"/>
    <w:rsid w:val="00CE6D74"/>
    <w:rsid w:val="00CF0C80"/>
    <w:rsid w:val="00CF292C"/>
    <w:rsid w:val="00CF3E7E"/>
    <w:rsid w:val="00CF5453"/>
    <w:rsid w:val="00CF5BDE"/>
    <w:rsid w:val="00CF6106"/>
    <w:rsid w:val="00D002CE"/>
    <w:rsid w:val="00D01B34"/>
    <w:rsid w:val="00D029E2"/>
    <w:rsid w:val="00D0387B"/>
    <w:rsid w:val="00D03B42"/>
    <w:rsid w:val="00D0536D"/>
    <w:rsid w:val="00D06095"/>
    <w:rsid w:val="00D06197"/>
    <w:rsid w:val="00D07569"/>
    <w:rsid w:val="00D076E1"/>
    <w:rsid w:val="00D0783A"/>
    <w:rsid w:val="00D07EC3"/>
    <w:rsid w:val="00D10D94"/>
    <w:rsid w:val="00D124EA"/>
    <w:rsid w:val="00D13E13"/>
    <w:rsid w:val="00D15918"/>
    <w:rsid w:val="00D1737E"/>
    <w:rsid w:val="00D209FD"/>
    <w:rsid w:val="00D21BD9"/>
    <w:rsid w:val="00D21E46"/>
    <w:rsid w:val="00D223C0"/>
    <w:rsid w:val="00D2301D"/>
    <w:rsid w:val="00D23E5D"/>
    <w:rsid w:val="00D25205"/>
    <w:rsid w:val="00D25575"/>
    <w:rsid w:val="00D30B88"/>
    <w:rsid w:val="00D30E61"/>
    <w:rsid w:val="00D3159C"/>
    <w:rsid w:val="00D321F4"/>
    <w:rsid w:val="00D325AB"/>
    <w:rsid w:val="00D338C3"/>
    <w:rsid w:val="00D34B0F"/>
    <w:rsid w:val="00D37419"/>
    <w:rsid w:val="00D4023B"/>
    <w:rsid w:val="00D4152D"/>
    <w:rsid w:val="00D418C1"/>
    <w:rsid w:val="00D41941"/>
    <w:rsid w:val="00D42559"/>
    <w:rsid w:val="00D435B1"/>
    <w:rsid w:val="00D43629"/>
    <w:rsid w:val="00D43732"/>
    <w:rsid w:val="00D43981"/>
    <w:rsid w:val="00D4478F"/>
    <w:rsid w:val="00D45EED"/>
    <w:rsid w:val="00D46160"/>
    <w:rsid w:val="00D4695D"/>
    <w:rsid w:val="00D50AD2"/>
    <w:rsid w:val="00D51DC7"/>
    <w:rsid w:val="00D54AB2"/>
    <w:rsid w:val="00D54F18"/>
    <w:rsid w:val="00D57556"/>
    <w:rsid w:val="00D609B1"/>
    <w:rsid w:val="00D61FB2"/>
    <w:rsid w:val="00D63D94"/>
    <w:rsid w:val="00D64E3C"/>
    <w:rsid w:val="00D652B9"/>
    <w:rsid w:val="00D66BE0"/>
    <w:rsid w:val="00D6772E"/>
    <w:rsid w:val="00D72851"/>
    <w:rsid w:val="00D735F0"/>
    <w:rsid w:val="00D737A7"/>
    <w:rsid w:val="00D74539"/>
    <w:rsid w:val="00D74D29"/>
    <w:rsid w:val="00D7516D"/>
    <w:rsid w:val="00D75698"/>
    <w:rsid w:val="00D7675A"/>
    <w:rsid w:val="00D76843"/>
    <w:rsid w:val="00D77517"/>
    <w:rsid w:val="00D77E2D"/>
    <w:rsid w:val="00D8063D"/>
    <w:rsid w:val="00D82D5F"/>
    <w:rsid w:val="00D82E7C"/>
    <w:rsid w:val="00D845AC"/>
    <w:rsid w:val="00D86335"/>
    <w:rsid w:val="00D86DDE"/>
    <w:rsid w:val="00D87680"/>
    <w:rsid w:val="00D87727"/>
    <w:rsid w:val="00D905DA"/>
    <w:rsid w:val="00D908A3"/>
    <w:rsid w:val="00D92EC9"/>
    <w:rsid w:val="00D93C15"/>
    <w:rsid w:val="00D93CE4"/>
    <w:rsid w:val="00D94DD4"/>
    <w:rsid w:val="00D95AF4"/>
    <w:rsid w:val="00D95C11"/>
    <w:rsid w:val="00DA17F7"/>
    <w:rsid w:val="00DA2AD3"/>
    <w:rsid w:val="00DA2D0E"/>
    <w:rsid w:val="00DA3898"/>
    <w:rsid w:val="00DA42BF"/>
    <w:rsid w:val="00DA7F87"/>
    <w:rsid w:val="00DB0CF2"/>
    <w:rsid w:val="00DB1C1E"/>
    <w:rsid w:val="00DB23ED"/>
    <w:rsid w:val="00DB4ACA"/>
    <w:rsid w:val="00DB674B"/>
    <w:rsid w:val="00DB706F"/>
    <w:rsid w:val="00DB746A"/>
    <w:rsid w:val="00DC13CC"/>
    <w:rsid w:val="00DC1F28"/>
    <w:rsid w:val="00DC2607"/>
    <w:rsid w:val="00DC3CCB"/>
    <w:rsid w:val="00DC4045"/>
    <w:rsid w:val="00DC470C"/>
    <w:rsid w:val="00DC72FC"/>
    <w:rsid w:val="00DD0FAF"/>
    <w:rsid w:val="00DD283D"/>
    <w:rsid w:val="00DD43BA"/>
    <w:rsid w:val="00DD43C1"/>
    <w:rsid w:val="00DD4E9B"/>
    <w:rsid w:val="00DD5B24"/>
    <w:rsid w:val="00DE14DF"/>
    <w:rsid w:val="00DE3F58"/>
    <w:rsid w:val="00DE5C3C"/>
    <w:rsid w:val="00DF3B58"/>
    <w:rsid w:val="00DF4A65"/>
    <w:rsid w:val="00DF4CD0"/>
    <w:rsid w:val="00DF7016"/>
    <w:rsid w:val="00DF71D0"/>
    <w:rsid w:val="00DF7BD8"/>
    <w:rsid w:val="00DF7CE9"/>
    <w:rsid w:val="00E002B6"/>
    <w:rsid w:val="00E01A38"/>
    <w:rsid w:val="00E022D0"/>
    <w:rsid w:val="00E028DB"/>
    <w:rsid w:val="00E031B8"/>
    <w:rsid w:val="00E04590"/>
    <w:rsid w:val="00E052A0"/>
    <w:rsid w:val="00E05502"/>
    <w:rsid w:val="00E0615A"/>
    <w:rsid w:val="00E0699A"/>
    <w:rsid w:val="00E06F23"/>
    <w:rsid w:val="00E07DF9"/>
    <w:rsid w:val="00E105E3"/>
    <w:rsid w:val="00E1164D"/>
    <w:rsid w:val="00E122D5"/>
    <w:rsid w:val="00E13854"/>
    <w:rsid w:val="00E15545"/>
    <w:rsid w:val="00E15BDE"/>
    <w:rsid w:val="00E16747"/>
    <w:rsid w:val="00E17344"/>
    <w:rsid w:val="00E211AE"/>
    <w:rsid w:val="00E21566"/>
    <w:rsid w:val="00E21A0D"/>
    <w:rsid w:val="00E2207C"/>
    <w:rsid w:val="00E226BB"/>
    <w:rsid w:val="00E22B4F"/>
    <w:rsid w:val="00E2449A"/>
    <w:rsid w:val="00E256C2"/>
    <w:rsid w:val="00E2646F"/>
    <w:rsid w:val="00E26FEA"/>
    <w:rsid w:val="00E27EB6"/>
    <w:rsid w:val="00E30513"/>
    <w:rsid w:val="00E306C1"/>
    <w:rsid w:val="00E3105E"/>
    <w:rsid w:val="00E3150C"/>
    <w:rsid w:val="00E31FC3"/>
    <w:rsid w:val="00E32BAC"/>
    <w:rsid w:val="00E338F6"/>
    <w:rsid w:val="00E35FC3"/>
    <w:rsid w:val="00E36ED5"/>
    <w:rsid w:val="00E375C1"/>
    <w:rsid w:val="00E379E9"/>
    <w:rsid w:val="00E40B61"/>
    <w:rsid w:val="00E40C62"/>
    <w:rsid w:val="00E4267C"/>
    <w:rsid w:val="00E42FD3"/>
    <w:rsid w:val="00E43C75"/>
    <w:rsid w:val="00E44541"/>
    <w:rsid w:val="00E44581"/>
    <w:rsid w:val="00E45832"/>
    <w:rsid w:val="00E46A22"/>
    <w:rsid w:val="00E4702E"/>
    <w:rsid w:val="00E50CCC"/>
    <w:rsid w:val="00E5320C"/>
    <w:rsid w:val="00E5408B"/>
    <w:rsid w:val="00E5719F"/>
    <w:rsid w:val="00E57714"/>
    <w:rsid w:val="00E57B0B"/>
    <w:rsid w:val="00E600CF"/>
    <w:rsid w:val="00E60154"/>
    <w:rsid w:val="00E6058D"/>
    <w:rsid w:val="00E63287"/>
    <w:rsid w:val="00E641E6"/>
    <w:rsid w:val="00E657B7"/>
    <w:rsid w:val="00E65866"/>
    <w:rsid w:val="00E66E0B"/>
    <w:rsid w:val="00E67247"/>
    <w:rsid w:val="00E67A02"/>
    <w:rsid w:val="00E708DA"/>
    <w:rsid w:val="00E71395"/>
    <w:rsid w:val="00E71AAB"/>
    <w:rsid w:val="00E73943"/>
    <w:rsid w:val="00E73DA3"/>
    <w:rsid w:val="00E7516A"/>
    <w:rsid w:val="00E75D86"/>
    <w:rsid w:val="00E76491"/>
    <w:rsid w:val="00E767CB"/>
    <w:rsid w:val="00E7691D"/>
    <w:rsid w:val="00E776D4"/>
    <w:rsid w:val="00E810D5"/>
    <w:rsid w:val="00E821DB"/>
    <w:rsid w:val="00E83768"/>
    <w:rsid w:val="00E84533"/>
    <w:rsid w:val="00E85171"/>
    <w:rsid w:val="00E86169"/>
    <w:rsid w:val="00E86E6C"/>
    <w:rsid w:val="00E87DD0"/>
    <w:rsid w:val="00E9169C"/>
    <w:rsid w:val="00E92D2A"/>
    <w:rsid w:val="00E92F22"/>
    <w:rsid w:val="00E9329A"/>
    <w:rsid w:val="00E96DCD"/>
    <w:rsid w:val="00E970CE"/>
    <w:rsid w:val="00E97756"/>
    <w:rsid w:val="00EA061D"/>
    <w:rsid w:val="00EA1B16"/>
    <w:rsid w:val="00EA1DE7"/>
    <w:rsid w:val="00EA23FC"/>
    <w:rsid w:val="00EA32EF"/>
    <w:rsid w:val="00EA37F9"/>
    <w:rsid w:val="00EA4121"/>
    <w:rsid w:val="00EB0A3D"/>
    <w:rsid w:val="00EB0DA8"/>
    <w:rsid w:val="00EB23C0"/>
    <w:rsid w:val="00EB28BD"/>
    <w:rsid w:val="00EB41EC"/>
    <w:rsid w:val="00EB432F"/>
    <w:rsid w:val="00EC1C3E"/>
    <w:rsid w:val="00EC1F9C"/>
    <w:rsid w:val="00EC2099"/>
    <w:rsid w:val="00EC30BB"/>
    <w:rsid w:val="00EC37A6"/>
    <w:rsid w:val="00EC4202"/>
    <w:rsid w:val="00EC6B23"/>
    <w:rsid w:val="00ED015D"/>
    <w:rsid w:val="00ED0506"/>
    <w:rsid w:val="00ED1A22"/>
    <w:rsid w:val="00ED2F17"/>
    <w:rsid w:val="00ED3422"/>
    <w:rsid w:val="00ED5703"/>
    <w:rsid w:val="00ED589D"/>
    <w:rsid w:val="00ED5C16"/>
    <w:rsid w:val="00ED5FE2"/>
    <w:rsid w:val="00ED755D"/>
    <w:rsid w:val="00ED772E"/>
    <w:rsid w:val="00EE060C"/>
    <w:rsid w:val="00EE07EF"/>
    <w:rsid w:val="00EE122A"/>
    <w:rsid w:val="00EE12A9"/>
    <w:rsid w:val="00EE150A"/>
    <w:rsid w:val="00EE17E4"/>
    <w:rsid w:val="00EE2ABE"/>
    <w:rsid w:val="00EE3A96"/>
    <w:rsid w:val="00EE3B16"/>
    <w:rsid w:val="00EE4776"/>
    <w:rsid w:val="00EE52C6"/>
    <w:rsid w:val="00EE5770"/>
    <w:rsid w:val="00EF0426"/>
    <w:rsid w:val="00EF05BB"/>
    <w:rsid w:val="00EF1B02"/>
    <w:rsid w:val="00EF3C49"/>
    <w:rsid w:val="00EF52E8"/>
    <w:rsid w:val="00EF5D2A"/>
    <w:rsid w:val="00EF63FA"/>
    <w:rsid w:val="00F0004D"/>
    <w:rsid w:val="00F01004"/>
    <w:rsid w:val="00F02269"/>
    <w:rsid w:val="00F02BC0"/>
    <w:rsid w:val="00F02C5A"/>
    <w:rsid w:val="00F03BC8"/>
    <w:rsid w:val="00F047AD"/>
    <w:rsid w:val="00F0578A"/>
    <w:rsid w:val="00F063C1"/>
    <w:rsid w:val="00F063DD"/>
    <w:rsid w:val="00F072A7"/>
    <w:rsid w:val="00F07B7C"/>
    <w:rsid w:val="00F07CCA"/>
    <w:rsid w:val="00F10617"/>
    <w:rsid w:val="00F109AA"/>
    <w:rsid w:val="00F109E1"/>
    <w:rsid w:val="00F11443"/>
    <w:rsid w:val="00F115A5"/>
    <w:rsid w:val="00F1307C"/>
    <w:rsid w:val="00F16AEA"/>
    <w:rsid w:val="00F20F25"/>
    <w:rsid w:val="00F21ED3"/>
    <w:rsid w:val="00F23806"/>
    <w:rsid w:val="00F23E54"/>
    <w:rsid w:val="00F256E2"/>
    <w:rsid w:val="00F25F75"/>
    <w:rsid w:val="00F26034"/>
    <w:rsid w:val="00F2723F"/>
    <w:rsid w:val="00F33ACA"/>
    <w:rsid w:val="00F344CD"/>
    <w:rsid w:val="00F35FAF"/>
    <w:rsid w:val="00F3605D"/>
    <w:rsid w:val="00F365FE"/>
    <w:rsid w:val="00F369C7"/>
    <w:rsid w:val="00F36B35"/>
    <w:rsid w:val="00F40093"/>
    <w:rsid w:val="00F40117"/>
    <w:rsid w:val="00F40EA0"/>
    <w:rsid w:val="00F41B32"/>
    <w:rsid w:val="00F423FE"/>
    <w:rsid w:val="00F42F1B"/>
    <w:rsid w:val="00F447D6"/>
    <w:rsid w:val="00F47038"/>
    <w:rsid w:val="00F47EC7"/>
    <w:rsid w:val="00F50884"/>
    <w:rsid w:val="00F50D8E"/>
    <w:rsid w:val="00F52214"/>
    <w:rsid w:val="00F52287"/>
    <w:rsid w:val="00F52882"/>
    <w:rsid w:val="00F52C78"/>
    <w:rsid w:val="00F52DD4"/>
    <w:rsid w:val="00F53235"/>
    <w:rsid w:val="00F5341A"/>
    <w:rsid w:val="00F546C8"/>
    <w:rsid w:val="00F54BB6"/>
    <w:rsid w:val="00F552EC"/>
    <w:rsid w:val="00F55B81"/>
    <w:rsid w:val="00F573D2"/>
    <w:rsid w:val="00F60529"/>
    <w:rsid w:val="00F606B9"/>
    <w:rsid w:val="00F60E7A"/>
    <w:rsid w:val="00F6116B"/>
    <w:rsid w:val="00F611E0"/>
    <w:rsid w:val="00F614FD"/>
    <w:rsid w:val="00F6244B"/>
    <w:rsid w:val="00F62D8C"/>
    <w:rsid w:val="00F6343E"/>
    <w:rsid w:val="00F66B3A"/>
    <w:rsid w:val="00F67097"/>
    <w:rsid w:val="00F67756"/>
    <w:rsid w:val="00F67DEB"/>
    <w:rsid w:val="00F73E88"/>
    <w:rsid w:val="00F7479A"/>
    <w:rsid w:val="00F75A55"/>
    <w:rsid w:val="00F77266"/>
    <w:rsid w:val="00F80728"/>
    <w:rsid w:val="00F8253C"/>
    <w:rsid w:val="00F8484C"/>
    <w:rsid w:val="00F8488E"/>
    <w:rsid w:val="00F85DF3"/>
    <w:rsid w:val="00F85E4C"/>
    <w:rsid w:val="00F86017"/>
    <w:rsid w:val="00F87408"/>
    <w:rsid w:val="00F87766"/>
    <w:rsid w:val="00F87DBE"/>
    <w:rsid w:val="00F90B54"/>
    <w:rsid w:val="00F90D3C"/>
    <w:rsid w:val="00F9194F"/>
    <w:rsid w:val="00F95A37"/>
    <w:rsid w:val="00F96953"/>
    <w:rsid w:val="00F97ACA"/>
    <w:rsid w:val="00FA0927"/>
    <w:rsid w:val="00FA13C3"/>
    <w:rsid w:val="00FA14D0"/>
    <w:rsid w:val="00FA1683"/>
    <w:rsid w:val="00FA265F"/>
    <w:rsid w:val="00FA346F"/>
    <w:rsid w:val="00FA408C"/>
    <w:rsid w:val="00FA4814"/>
    <w:rsid w:val="00FA499D"/>
    <w:rsid w:val="00FA6D85"/>
    <w:rsid w:val="00FA735E"/>
    <w:rsid w:val="00FB253E"/>
    <w:rsid w:val="00FB2966"/>
    <w:rsid w:val="00FB3A6F"/>
    <w:rsid w:val="00FB3EEC"/>
    <w:rsid w:val="00FB4A87"/>
    <w:rsid w:val="00FB525C"/>
    <w:rsid w:val="00FB5930"/>
    <w:rsid w:val="00FB5D43"/>
    <w:rsid w:val="00FB5FCE"/>
    <w:rsid w:val="00FB613C"/>
    <w:rsid w:val="00FB636D"/>
    <w:rsid w:val="00FB6C78"/>
    <w:rsid w:val="00FB7168"/>
    <w:rsid w:val="00FB724F"/>
    <w:rsid w:val="00FC0E27"/>
    <w:rsid w:val="00FC2429"/>
    <w:rsid w:val="00FC2FEB"/>
    <w:rsid w:val="00FC42FE"/>
    <w:rsid w:val="00FC6295"/>
    <w:rsid w:val="00FC654C"/>
    <w:rsid w:val="00FC7B9D"/>
    <w:rsid w:val="00FD0AC0"/>
    <w:rsid w:val="00FD1679"/>
    <w:rsid w:val="00FD202A"/>
    <w:rsid w:val="00FD253D"/>
    <w:rsid w:val="00FD2B67"/>
    <w:rsid w:val="00FD3E2B"/>
    <w:rsid w:val="00FD6723"/>
    <w:rsid w:val="00FD762E"/>
    <w:rsid w:val="00FD7E9D"/>
    <w:rsid w:val="00FE0AAA"/>
    <w:rsid w:val="00FE20DA"/>
    <w:rsid w:val="00FE6202"/>
    <w:rsid w:val="00FE65B2"/>
    <w:rsid w:val="00FE7277"/>
    <w:rsid w:val="00FE771B"/>
    <w:rsid w:val="00FE7B9E"/>
    <w:rsid w:val="00FE7F6C"/>
    <w:rsid w:val="00FF06BA"/>
    <w:rsid w:val="00FF279B"/>
    <w:rsid w:val="00FF298A"/>
    <w:rsid w:val="00FF2AB9"/>
    <w:rsid w:val="00FF3058"/>
    <w:rsid w:val="00FF34B1"/>
    <w:rsid w:val="00FF47C1"/>
    <w:rsid w:val="00FF649B"/>
    <w:rsid w:val="00FF6DA1"/>
    <w:rsid w:val="00FF76D1"/>
    <w:rsid w:val="00FF7B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1FBA8"/>
  <w15:docId w15:val="{EE642BE2-CE74-41EB-813A-26DEAA59A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C4045"/>
  </w:style>
  <w:style w:type="paragraph" w:styleId="Heading1">
    <w:name w:val="heading 1"/>
    <w:basedOn w:val="Normal"/>
    <w:next w:val="Normal"/>
    <w:link w:val="Heading1Char"/>
    <w:uiPriority w:val="9"/>
    <w:qFormat/>
    <w:rsid w:val="00DC404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404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404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C404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C404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C404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C404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C404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C404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68F9"/>
    <w:pPr>
      <w:tabs>
        <w:tab w:val="center" w:pos="4680"/>
        <w:tab w:val="right" w:pos="9360"/>
      </w:tabs>
      <w:spacing w:after="0"/>
    </w:pPr>
  </w:style>
  <w:style w:type="character" w:customStyle="1" w:styleId="HeaderChar">
    <w:name w:val="Header Char"/>
    <w:basedOn w:val="DefaultParagraphFont"/>
    <w:link w:val="Header"/>
    <w:uiPriority w:val="99"/>
    <w:rsid w:val="00A868F9"/>
  </w:style>
  <w:style w:type="paragraph" w:styleId="Footer">
    <w:name w:val="footer"/>
    <w:basedOn w:val="Normal"/>
    <w:link w:val="FooterChar"/>
    <w:uiPriority w:val="99"/>
    <w:unhideWhenUsed/>
    <w:rsid w:val="00A868F9"/>
    <w:pPr>
      <w:tabs>
        <w:tab w:val="center" w:pos="4680"/>
        <w:tab w:val="right" w:pos="9360"/>
      </w:tabs>
      <w:spacing w:after="0"/>
    </w:pPr>
  </w:style>
  <w:style w:type="character" w:customStyle="1" w:styleId="FooterChar">
    <w:name w:val="Footer Char"/>
    <w:basedOn w:val="DefaultParagraphFont"/>
    <w:link w:val="Footer"/>
    <w:uiPriority w:val="99"/>
    <w:rsid w:val="00A868F9"/>
  </w:style>
  <w:style w:type="paragraph" w:styleId="BalloonText">
    <w:name w:val="Balloon Text"/>
    <w:basedOn w:val="Normal"/>
    <w:link w:val="BalloonTextChar"/>
    <w:uiPriority w:val="99"/>
    <w:semiHidden/>
    <w:unhideWhenUsed/>
    <w:rsid w:val="00A868F9"/>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68F9"/>
    <w:rPr>
      <w:rFonts w:ascii="Tahoma" w:hAnsi="Tahoma" w:cs="Tahoma"/>
      <w:sz w:val="16"/>
      <w:szCs w:val="16"/>
    </w:rPr>
  </w:style>
  <w:style w:type="paragraph" w:customStyle="1" w:styleId="Title1">
    <w:name w:val="Title1"/>
    <w:rsid w:val="00260F1E"/>
    <w:pPr>
      <w:spacing w:after="360" w:line="240" w:lineRule="auto"/>
      <w:ind w:left="720" w:firstLine="360"/>
      <w:jc w:val="center"/>
      <w:outlineLvl w:val="0"/>
    </w:pPr>
    <w:rPr>
      <w:rFonts w:asciiTheme="majorHAnsi" w:eastAsiaTheme="majorEastAsia" w:hAnsiTheme="majorHAnsi" w:cstheme="majorBidi"/>
      <w:color w:val="365F91" w:themeColor="accent1" w:themeShade="BF"/>
      <w:sz w:val="80"/>
      <w:szCs w:val="80"/>
      <w:lang w:eastAsia="ja-JP"/>
    </w:rPr>
  </w:style>
  <w:style w:type="table" w:styleId="MediumGrid1-Accent1">
    <w:name w:val="Medium Grid 1 Accent 1"/>
    <w:basedOn w:val="TableNormal"/>
    <w:uiPriority w:val="67"/>
    <w:rsid w:val="008448FE"/>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04Numbered">
    <w:name w:val="04Numbered"/>
    <w:basedOn w:val="Normal"/>
    <w:rsid w:val="008448FE"/>
    <w:pPr>
      <w:spacing w:after="0"/>
      <w:ind w:left="360"/>
    </w:pPr>
    <w:rPr>
      <w:rFonts w:ascii="Tahoma" w:eastAsia="Times New Roman" w:hAnsi="Tahoma" w:cs="Tahoma"/>
      <w:color w:val="000000"/>
      <w:kern w:val="28"/>
      <w:sz w:val="20"/>
      <w:szCs w:val="20"/>
      <w14:ligatures w14:val="standard"/>
      <w14:cntxtAlts/>
    </w:rPr>
  </w:style>
  <w:style w:type="paragraph" w:customStyle="1" w:styleId="Title2">
    <w:name w:val="Title 2"/>
    <w:rsid w:val="009421B5"/>
    <w:pPr>
      <w:spacing w:after="360" w:line="240" w:lineRule="auto"/>
      <w:ind w:left="1080" w:hanging="360"/>
      <w:jc w:val="center"/>
      <w:outlineLvl w:val="1"/>
    </w:pPr>
    <w:rPr>
      <w:rFonts w:asciiTheme="majorHAnsi" w:eastAsiaTheme="majorEastAsia" w:hAnsiTheme="majorHAnsi" w:cstheme="majorBidi"/>
      <w:color w:val="365F91" w:themeColor="accent1" w:themeShade="BF"/>
      <w:sz w:val="44"/>
      <w:szCs w:val="44"/>
      <w:lang w:eastAsia="ja-JP"/>
    </w:rPr>
  </w:style>
  <w:style w:type="table" w:styleId="LightShading-Accent5">
    <w:name w:val="Light Shading Accent 5"/>
    <w:basedOn w:val="TableNormal"/>
    <w:uiPriority w:val="60"/>
    <w:rsid w:val="009421B5"/>
    <w:pPr>
      <w:spacing w:after="0" w:line="240" w:lineRule="auto"/>
      <w:ind w:left="1080" w:hanging="360"/>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eading1Char">
    <w:name w:val="Heading 1 Char"/>
    <w:basedOn w:val="DefaultParagraphFont"/>
    <w:link w:val="Heading1"/>
    <w:uiPriority w:val="9"/>
    <w:rsid w:val="00DC404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DC4045"/>
    <w:pPr>
      <w:outlineLvl w:val="9"/>
    </w:pPr>
  </w:style>
  <w:style w:type="paragraph" w:styleId="TOC1">
    <w:name w:val="toc 1"/>
    <w:basedOn w:val="Normal"/>
    <w:next w:val="Normal"/>
    <w:autoRedefine/>
    <w:uiPriority w:val="39"/>
    <w:unhideWhenUsed/>
    <w:rsid w:val="007F2523"/>
    <w:pPr>
      <w:spacing w:before="120" w:after="120"/>
    </w:pPr>
    <w:rPr>
      <w:b/>
      <w:bCs/>
      <w:caps/>
      <w:sz w:val="20"/>
      <w:szCs w:val="20"/>
    </w:rPr>
  </w:style>
  <w:style w:type="character" w:styleId="Hyperlink">
    <w:name w:val="Hyperlink"/>
    <w:basedOn w:val="DefaultParagraphFont"/>
    <w:uiPriority w:val="99"/>
    <w:unhideWhenUsed/>
    <w:rsid w:val="000F679C"/>
    <w:rPr>
      <w:color w:val="0000FF" w:themeColor="hyperlink"/>
      <w:u w:val="single"/>
    </w:rPr>
  </w:style>
  <w:style w:type="table" w:customStyle="1" w:styleId="MediumGrid1-Accent11">
    <w:name w:val="Medium Grid 1 - Accent 11"/>
    <w:basedOn w:val="TableNormal"/>
    <w:next w:val="MediumGrid1-Accent1"/>
    <w:uiPriority w:val="67"/>
    <w:rsid w:val="007B62D0"/>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customStyle="1" w:styleId="Level1">
    <w:name w:val="Level 1"/>
    <w:rsid w:val="006068E9"/>
    <w:pPr>
      <w:numPr>
        <w:numId w:val="3"/>
      </w:numPr>
      <w:spacing w:before="240" w:after="60" w:line="240" w:lineRule="auto"/>
      <w:outlineLvl w:val="2"/>
    </w:pPr>
    <w:rPr>
      <w:rFonts w:asciiTheme="majorHAnsi" w:eastAsiaTheme="majorEastAsia" w:hAnsiTheme="majorHAnsi" w:cstheme="majorBidi"/>
      <w:b/>
      <w:bCs/>
      <w:color w:val="365F91" w:themeColor="accent1" w:themeShade="BF"/>
      <w:sz w:val="32"/>
      <w:szCs w:val="28"/>
    </w:rPr>
  </w:style>
  <w:style w:type="table" w:styleId="TableGrid">
    <w:name w:val="Table Grid"/>
    <w:basedOn w:val="TableNormal"/>
    <w:uiPriority w:val="59"/>
    <w:rsid w:val="007B62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C4045"/>
    <w:pPr>
      <w:ind w:left="720"/>
      <w:contextualSpacing/>
    </w:pPr>
  </w:style>
  <w:style w:type="table" w:customStyle="1" w:styleId="MediumGrid1-Accent12">
    <w:name w:val="Medium Grid 1 - Accent 12"/>
    <w:basedOn w:val="TableNormal"/>
    <w:next w:val="MediumGrid1-Accent1"/>
    <w:uiPriority w:val="67"/>
    <w:rsid w:val="00F23806"/>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13">
    <w:name w:val="Medium Grid 1 - Accent 13"/>
    <w:basedOn w:val="TableNormal"/>
    <w:next w:val="MediumGrid1-Accent1"/>
    <w:uiPriority w:val="67"/>
    <w:rsid w:val="00D43981"/>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14">
    <w:name w:val="Medium Grid 1 - Accent 14"/>
    <w:basedOn w:val="TableNormal"/>
    <w:next w:val="MediumGrid1-Accent1"/>
    <w:uiPriority w:val="67"/>
    <w:rsid w:val="00F6116B"/>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Normal"/>
    <w:next w:val="Normal"/>
    <w:autoRedefine/>
    <w:uiPriority w:val="39"/>
    <w:unhideWhenUsed/>
    <w:rsid w:val="00FC2429"/>
    <w:pPr>
      <w:spacing w:after="0"/>
      <w:ind w:left="440"/>
    </w:pPr>
    <w:rPr>
      <w:i/>
      <w:iCs/>
      <w:sz w:val="20"/>
      <w:szCs w:val="20"/>
    </w:rPr>
  </w:style>
  <w:style w:type="table" w:customStyle="1" w:styleId="MediumGrid1-Accent15">
    <w:name w:val="Medium Grid 1 - Accent 15"/>
    <w:basedOn w:val="TableNormal"/>
    <w:next w:val="MediumGrid1-Accent1"/>
    <w:uiPriority w:val="67"/>
    <w:rsid w:val="001C727B"/>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Accent16">
    <w:name w:val="Medium Grid 1 - Accent 16"/>
    <w:basedOn w:val="TableNormal"/>
    <w:next w:val="MediumGrid1-Accent1"/>
    <w:uiPriority w:val="67"/>
    <w:rsid w:val="003F0C78"/>
    <w:pPr>
      <w:spacing w:after="0" w:line="240" w:lineRule="auto"/>
      <w:ind w:left="1080" w:hanging="360"/>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NoSpacing">
    <w:name w:val="No Spacing"/>
    <w:link w:val="NoSpacingChar"/>
    <w:uiPriority w:val="1"/>
    <w:qFormat/>
    <w:rsid w:val="00DC4045"/>
    <w:pPr>
      <w:spacing w:after="0" w:line="240" w:lineRule="auto"/>
    </w:pPr>
  </w:style>
  <w:style w:type="paragraph" w:customStyle="1" w:styleId="FooterOdd">
    <w:name w:val="Footer Odd"/>
    <w:basedOn w:val="Normal"/>
    <w:rsid w:val="00C941EE"/>
    <w:pPr>
      <w:pBdr>
        <w:top w:val="single" w:sz="4" w:space="1" w:color="4F81BD" w:themeColor="accent1"/>
      </w:pBdr>
      <w:spacing w:after="180" w:line="264" w:lineRule="auto"/>
      <w:jc w:val="right"/>
    </w:pPr>
    <w:rPr>
      <w:rFonts w:cs="Times New Roman"/>
      <w:color w:val="1F497D" w:themeColor="text2"/>
      <w:sz w:val="20"/>
      <w:szCs w:val="20"/>
      <w:lang w:eastAsia="ja-JP"/>
    </w:rPr>
  </w:style>
  <w:style w:type="character" w:styleId="CommentReference">
    <w:name w:val="annotation reference"/>
    <w:basedOn w:val="DefaultParagraphFont"/>
    <w:uiPriority w:val="99"/>
    <w:semiHidden/>
    <w:unhideWhenUsed/>
    <w:rsid w:val="00060280"/>
    <w:rPr>
      <w:sz w:val="16"/>
      <w:szCs w:val="16"/>
    </w:rPr>
  </w:style>
  <w:style w:type="paragraph" w:styleId="CommentText">
    <w:name w:val="annotation text"/>
    <w:basedOn w:val="Normal"/>
    <w:link w:val="CommentTextChar"/>
    <w:uiPriority w:val="99"/>
    <w:unhideWhenUsed/>
    <w:rsid w:val="00060280"/>
    <w:rPr>
      <w:sz w:val="20"/>
      <w:szCs w:val="20"/>
    </w:rPr>
  </w:style>
  <w:style w:type="character" w:customStyle="1" w:styleId="CommentTextChar">
    <w:name w:val="Comment Text Char"/>
    <w:basedOn w:val="DefaultParagraphFont"/>
    <w:link w:val="CommentText"/>
    <w:uiPriority w:val="99"/>
    <w:rsid w:val="00060280"/>
    <w:rPr>
      <w:sz w:val="20"/>
      <w:szCs w:val="20"/>
    </w:rPr>
  </w:style>
  <w:style w:type="paragraph" w:styleId="CommentSubject">
    <w:name w:val="annotation subject"/>
    <w:basedOn w:val="CommentText"/>
    <w:next w:val="CommentText"/>
    <w:link w:val="CommentSubjectChar"/>
    <w:uiPriority w:val="99"/>
    <w:semiHidden/>
    <w:unhideWhenUsed/>
    <w:rsid w:val="00060280"/>
    <w:rPr>
      <w:b/>
      <w:bCs/>
    </w:rPr>
  </w:style>
  <w:style w:type="character" w:customStyle="1" w:styleId="CommentSubjectChar">
    <w:name w:val="Comment Subject Char"/>
    <w:basedOn w:val="CommentTextChar"/>
    <w:link w:val="CommentSubject"/>
    <w:uiPriority w:val="99"/>
    <w:semiHidden/>
    <w:rsid w:val="00060280"/>
    <w:rPr>
      <w:b/>
      <w:bCs/>
      <w:sz w:val="20"/>
      <w:szCs w:val="20"/>
    </w:rPr>
  </w:style>
  <w:style w:type="numbering" w:customStyle="1" w:styleId="RSACbullets">
    <w:name w:val="RSAC_bullets"/>
    <w:uiPriority w:val="99"/>
    <w:rsid w:val="00C93ADF"/>
    <w:pPr>
      <w:numPr>
        <w:numId w:val="1"/>
      </w:numPr>
    </w:pPr>
  </w:style>
  <w:style w:type="paragraph" w:styleId="TOC2">
    <w:name w:val="toc 2"/>
    <w:basedOn w:val="Normal"/>
    <w:next w:val="Normal"/>
    <w:autoRedefine/>
    <w:uiPriority w:val="39"/>
    <w:unhideWhenUsed/>
    <w:rsid w:val="00947C49"/>
    <w:pPr>
      <w:spacing w:after="0"/>
      <w:ind w:left="220"/>
    </w:pPr>
    <w:rPr>
      <w:smallCaps/>
      <w:sz w:val="20"/>
      <w:szCs w:val="20"/>
    </w:rPr>
  </w:style>
  <w:style w:type="character" w:customStyle="1" w:styleId="Heading2Char">
    <w:name w:val="Heading 2 Char"/>
    <w:basedOn w:val="DefaultParagraphFont"/>
    <w:link w:val="Heading2"/>
    <w:uiPriority w:val="9"/>
    <w:rsid w:val="00DC404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DC404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C404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C4045"/>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C404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C404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C404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DC4045"/>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DC4045"/>
    <w:pPr>
      <w:spacing w:line="240" w:lineRule="auto"/>
    </w:pPr>
    <w:rPr>
      <w:b/>
      <w:bCs/>
      <w:color w:val="4F81BD" w:themeColor="accent1"/>
      <w:sz w:val="18"/>
      <w:szCs w:val="18"/>
    </w:rPr>
  </w:style>
  <w:style w:type="paragraph" w:styleId="Title">
    <w:name w:val="Title"/>
    <w:basedOn w:val="Normal"/>
    <w:next w:val="Normal"/>
    <w:link w:val="TitleChar"/>
    <w:uiPriority w:val="10"/>
    <w:qFormat/>
    <w:rsid w:val="00DC40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C404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C404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C404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DC4045"/>
    <w:rPr>
      <w:b/>
      <w:bCs/>
    </w:rPr>
  </w:style>
  <w:style w:type="character" w:styleId="Emphasis">
    <w:name w:val="Emphasis"/>
    <w:basedOn w:val="DefaultParagraphFont"/>
    <w:uiPriority w:val="20"/>
    <w:qFormat/>
    <w:rsid w:val="00DC4045"/>
    <w:rPr>
      <w:i/>
      <w:iCs/>
    </w:rPr>
  </w:style>
  <w:style w:type="paragraph" w:styleId="Quote">
    <w:name w:val="Quote"/>
    <w:basedOn w:val="Normal"/>
    <w:next w:val="Normal"/>
    <w:link w:val="QuoteChar"/>
    <w:uiPriority w:val="29"/>
    <w:qFormat/>
    <w:rsid w:val="00DC4045"/>
    <w:rPr>
      <w:i/>
      <w:iCs/>
      <w:color w:val="000000" w:themeColor="text1"/>
    </w:rPr>
  </w:style>
  <w:style w:type="character" w:customStyle="1" w:styleId="QuoteChar">
    <w:name w:val="Quote Char"/>
    <w:basedOn w:val="DefaultParagraphFont"/>
    <w:link w:val="Quote"/>
    <w:uiPriority w:val="29"/>
    <w:rsid w:val="00DC4045"/>
    <w:rPr>
      <w:i/>
      <w:iCs/>
      <w:color w:val="000000" w:themeColor="text1"/>
    </w:rPr>
  </w:style>
  <w:style w:type="paragraph" w:styleId="IntenseQuote">
    <w:name w:val="Intense Quote"/>
    <w:basedOn w:val="Normal"/>
    <w:next w:val="Normal"/>
    <w:link w:val="IntenseQuoteChar"/>
    <w:uiPriority w:val="30"/>
    <w:qFormat/>
    <w:rsid w:val="00DC404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C4045"/>
    <w:rPr>
      <w:b/>
      <w:bCs/>
      <w:i/>
      <w:iCs/>
      <w:color w:val="4F81BD" w:themeColor="accent1"/>
    </w:rPr>
  </w:style>
  <w:style w:type="character" w:styleId="SubtleEmphasis">
    <w:name w:val="Subtle Emphasis"/>
    <w:basedOn w:val="DefaultParagraphFont"/>
    <w:uiPriority w:val="19"/>
    <w:qFormat/>
    <w:rsid w:val="00DC4045"/>
    <w:rPr>
      <w:i/>
      <w:iCs/>
      <w:color w:val="808080" w:themeColor="text1" w:themeTint="7F"/>
    </w:rPr>
  </w:style>
  <w:style w:type="character" w:styleId="IntenseEmphasis">
    <w:name w:val="Intense Emphasis"/>
    <w:basedOn w:val="DefaultParagraphFont"/>
    <w:uiPriority w:val="21"/>
    <w:qFormat/>
    <w:rsid w:val="00DC4045"/>
    <w:rPr>
      <w:b/>
      <w:bCs/>
      <w:i/>
      <w:iCs/>
      <w:color w:val="4F81BD" w:themeColor="accent1"/>
    </w:rPr>
  </w:style>
  <w:style w:type="character" w:styleId="SubtleReference">
    <w:name w:val="Subtle Reference"/>
    <w:basedOn w:val="DefaultParagraphFont"/>
    <w:uiPriority w:val="31"/>
    <w:qFormat/>
    <w:rsid w:val="00DC4045"/>
    <w:rPr>
      <w:smallCaps/>
      <w:color w:val="C0504D" w:themeColor="accent2"/>
      <w:u w:val="single"/>
    </w:rPr>
  </w:style>
  <w:style w:type="character" w:styleId="IntenseReference">
    <w:name w:val="Intense Reference"/>
    <w:basedOn w:val="DefaultParagraphFont"/>
    <w:uiPriority w:val="32"/>
    <w:qFormat/>
    <w:rsid w:val="00DC4045"/>
    <w:rPr>
      <w:b/>
      <w:bCs/>
      <w:smallCaps/>
      <w:color w:val="C0504D" w:themeColor="accent2"/>
      <w:spacing w:val="5"/>
      <w:u w:val="single"/>
    </w:rPr>
  </w:style>
  <w:style w:type="character" w:styleId="BookTitle">
    <w:name w:val="Book Title"/>
    <w:basedOn w:val="DefaultParagraphFont"/>
    <w:uiPriority w:val="33"/>
    <w:qFormat/>
    <w:rsid w:val="00DC4045"/>
    <w:rPr>
      <w:b/>
      <w:bCs/>
      <w:smallCaps/>
      <w:spacing w:val="5"/>
    </w:rPr>
  </w:style>
  <w:style w:type="paragraph" w:customStyle="1" w:styleId="ListA1">
    <w:name w:val="List_A1"/>
    <w:basedOn w:val="ListParagraph"/>
    <w:link w:val="ListA1Char"/>
    <w:qFormat/>
    <w:rsid w:val="00442E0A"/>
    <w:pPr>
      <w:numPr>
        <w:numId w:val="2"/>
      </w:numPr>
      <w:pBdr>
        <w:bottom w:val="single" w:sz="4" w:space="1" w:color="auto"/>
      </w:pBdr>
      <w:spacing w:before="240" w:line="240" w:lineRule="auto"/>
      <w:ind w:left="1260"/>
      <w:outlineLvl w:val="0"/>
    </w:pPr>
    <w:rPr>
      <w:rFonts w:asciiTheme="majorHAnsi" w:hAnsiTheme="majorHAnsi"/>
      <w:color w:val="244061" w:themeColor="accent1" w:themeShade="80"/>
      <w:sz w:val="40"/>
    </w:rPr>
  </w:style>
  <w:style w:type="paragraph" w:customStyle="1" w:styleId="ListA2">
    <w:name w:val="List_A2"/>
    <w:basedOn w:val="NoSpacing"/>
    <w:link w:val="ListA2Char"/>
    <w:qFormat/>
    <w:rsid w:val="009844EF"/>
    <w:pPr>
      <w:numPr>
        <w:ilvl w:val="1"/>
        <w:numId w:val="2"/>
      </w:numPr>
      <w:spacing w:before="120" w:after="60"/>
      <w:outlineLvl w:val="1"/>
    </w:pPr>
    <w:rPr>
      <w:rFonts w:asciiTheme="majorHAnsi" w:hAnsiTheme="majorHAnsi"/>
      <w:b/>
      <w:color w:val="365F91" w:themeColor="accent1" w:themeShade="BF"/>
      <w:sz w:val="28"/>
    </w:rPr>
  </w:style>
  <w:style w:type="character" w:customStyle="1" w:styleId="NoSpacingChar">
    <w:name w:val="No Spacing Char"/>
    <w:basedOn w:val="DefaultParagraphFont"/>
    <w:link w:val="NoSpacing"/>
    <w:uiPriority w:val="1"/>
    <w:rsid w:val="00900DF2"/>
  </w:style>
  <w:style w:type="character" w:customStyle="1" w:styleId="ListA1Char">
    <w:name w:val="List_A1 Char"/>
    <w:basedOn w:val="NoSpacingChar"/>
    <w:link w:val="ListA1"/>
    <w:rsid w:val="00442E0A"/>
    <w:rPr>
      <w:rFonts w:asciiTheme="majorHAnsi" w:hAnsiTheme="majorHAnsi"/>
      <w:color w:val="244061" w:themeColor="accent1" w:themeShade="80"/>
      <w:sz w:val="40"/>
    </w:rPr>
  </w:style>
  <w:style w:type="paragraph" w:customStyle="1" w:styleId="ListA3">
    <w:name w:val="List_A3"/>
    <w:basedOn w:val="NoSpacing"/>
    <w:link w:val="ListA3Char"/>
    <w:qFormat/>
    <w:rsid w:val="00717739"/>
    <w:pPr>
      <w:numPr>
        <w:ilvl w:val="2"/>
        <w:numId w:val="2"/>
      </w:numPr>
      <w:spacing w:before="60" w:after="60"/>
      <w:outlineLvl w:val="2"/>
    </w:pPr>
    <w:rPr>
      <w:color w:val="000000" w:themeColor="text1"/>
    </w:rPr>
  </w:style>
  <w:style w:type="character" w:customStyle="1" w:styleId="ListA2Char">
    <w:name w:val="List_A2 Char"/>
    <w:basedOn w:val="NoSpacingChar"/>
    <w:link w:val="ListA2"/>
    <w:rsid w:val="009844EF"/>
    <w:rPr>
      <w:rFonts w:asciiTheme="majorHAnsi" w:hAnsiTheme="majorHAnsi"/>
      <w:b/>
      <w:color w:val="365F91" w:themeColor="accent1" w:themeShade="BF"/>
      <w:sz w:val="28"/>
    </w:rPr>
  </w:style>
  <w:style w:type="paragraph" w:customStyle="1" w:styleId="ListA4">
    <w:name w:val="List_A4"/>
    <w:basedOn w:val="NoSpacing"/>
    <w:link w:val="ListA4Char"/>
    <w:qFormat/>
    <w:rsid w:val="00717739"/>
    <w:pPr>
      <w:numPr>
        <w:ilvl w:val="3"/>
        <w:numId w:val="2"/>
      </w:numPr>
      <w:spacing w:before="60" w:after="60"/>
      <w:outlineLvl w:val="3"/>
    </w:pPr>
  </w:style>
  <w:style w:type="character" w:customStyle="1" w:styleId="ListA3Char">
    <w:name w:val="List_A3 Char"/>
    <w:basedOn w:val="NoSpacingChar"/>
    <w:link w:val="ListA3"/>
    <w:rsid w:val="00717739"/>
    <w:rPr>
      <w:color w:val="000000" w:themeColor="text1"/>
    </w:rPr>
  </w:style>
  <w:style w:type="paragraph" w:customStyle="1" w:styleId="ListA5">
    <w:name w:val="List_A5"/>
    <w:basedOn w:val="NoSpacing"/>
    <w:link w:val="ListA5Char"/>
    <w:qFormat/>
    <w:rsid w:val="00717739"/>
    <w:pPr>
      <w:numPr>
        <w:ilvl w:val="4"/>
        <w:numId w:val="2"/>
      </w:numPr>
      <w:spacing w:before="60" w:after="60"/>
      <w:outlineLvl w:val="4"/>
    </w:pPr>
  </w:style>
  <w:style w:type="character" w:customStyle="1" w:styleId="ListA4Char">
    <w:name w:val="List_A4 Char"/>
    <w:basedOn w:val="NoSpacingChar"/>
    <w:link w:val="ListA4"/>
    <w:rsid w:val="00717739"/>
  </w:style>
  <w:style w:type="paragraph" w:customStyle="1" w:styleId="RSACNote">
    <w:name w:val="RSAC_Note"/>
    <w:basedOn w:val="ListA5"/>
    <w:link w:val="RSACNoteChar"/>
    <w:qFormat/>
    <w:rsid w:val="009302F2"/>
    <w:pPr>
      <w:numPr>
        <w:ilvl w:val="0"/>
        <w:numId w:val="0"/>
      </w:numPr>
      <w:pBdr>
        <w:top w:val="single" w:sz="18" w:space="1" w:color="auto"/>
        <w:left w:val="single" w:sz="18" w:space="4" w:color="auto"/>
        <w:bottom w:val="single" w:sz="18" w:space="1" w:color="auto"/>
        <w:right w:val="single" w:sz="18" w:space="4" w:color="auto"/>
      </w:pBdr>
      <w:shd w:val="clear" w:color="auto" w:fill="DCFFC5"/>
      <w:spacing w:before="120" w:after="120"/>
    </w:pPr>
    <w:rPr>
      <w:i/>
      <w:color w:val="000000" w:themeColor="text1"/>
    </w:rPr>
  </w:style>
  <w:style w:type="character" w:customStyle="1" w:styleId="ListA5Char">
    <w:name w:val="List_A5 Char"/>
    <w:basedOn w:val="NoSpacingChar"/>
    <w:link w:val="ListA5"/>
    <w:rsid w:val="00717739"/>
  </w:style>
  <w:style w:type="character" w:customStyle="1" w:styleId="RSACNoteChar">
    <w:name w:val="RSAC_Note Char"/>
    <w:basedOn w:val="ListA5Char"/>
    <w:link w:val="RSACNote"/>
    <w:rsid w:val="009302F2"/>
    <w:rPr>
      <w:i/>
      <w:color w:val="000000" w:themeColor="text1"/>
      <w:shd w:val="clear" w:color="auto" w:fill="DCFFC5"/>
    </w:rPr>
  </w:style>
  <w:style w:type="character" w:styleId="FollowedHyperlink">
    <w:name w:val="FollowedHyperlink"/>
    <w:basedOn w:val="DefaultParagraphFont"/>
    <w:uiPriority w:val="99"/>
    <w:semiHidden/>
    <w:unhideWhenUsed/>
    <w:rsid w:val="000D5E09"/>
    <w:rPr>
      <w:color w:val="800080" w:themeColor="followedHyperlink"/>
      <w:u w:val="single"/>
    </w:rPr>
  </w:style>
  <w:style w:type="paragraph" w:customStyle="1" w:styleId="RSACcongrats">
    <w:name w:val="RSAC_congrats"/>
    <w:basedOn w:val="Normal"/>
    <w:link w:val="RSACcongratsChar"/>
    <w:qFormat/>
    <w:rsid w:val="008B64B5"/>
    <w:pPr>
      <w:pBdr>
        <w:top w:val="double" w:sz="4" w:space="1" w:color="auto"/>
        <w:left w:val="double" w:sz="4" w:space="4" w:color="auto"/>
        <w:bottom w:val="double" w:sz="4" w:space="1" w:color="auto"/>
        <w:right w:val="double" w:sz="4" w:space="4" w:color="auto"/>
      </w:pBdr>
      <w:shd w:val="clear" w:color="auto" w:fill="DBE5F1" w:themeFill="accent1" w:themeFillTint="33"/>
      <w:spacing w:before="120" w:after="120" w:line="240" w:lineRule="auto"/>
    </w:pPr>
    <w:rPr>
      <w:sz w:val="24"/>
    </w:rPr>
  </w:style>
  <w:style w:type="paragraph" w:customStyle="1" w:styleId="CoverTitle">
    <w:name w:val="Cover_Title"/>
    <w:basedOn w:val="Normal"/>
    <w:link w:val="CoverTitleChar"/>
    <w:qFormat/>
    <w:rsid w:val="008C74FA"/>
    <w:pPr>
      <w:pBdr>
        <w:top w:val="threeDEngrave" w:sz="18" w:space="1" w:color="244061" w:themeColor="accent1" w:themeShade="80"/>
        <w:left w:val="threeDEngrave" w:sz="18" w:space="12" w:color="244061" w:themeColor="accent1" w:themeShade="80"/>
        <w:bottom w:val="threeDEmboss" w:sz="18" w:space="1" w:color="244061" w:themeColor="accent1" w:themeShade="80"/>
        <w:right w:val="threeDEmboss" w:sz="18" w:space="4" w:color="244061" w:themeColor="accent1" w:themeShade="80"/>
      </w:pBdr>
      <w:shd w:val="clear" w:color="auto" w:fill="D9D9D9" w:themeFill="background1" w:themeFillShade="D9"/>
      <w:spacing w:before="120" w:after="0" w:line="240" w:lineRule="auto"/>
      <w:jc w:val="center"/>
      <w:outlineLvl w:val="0"/>
    </w:pPr>
    <w:rPr>
      <w:rFonts w:asciiTheme="majorHAnsi" w:hAnsiTheme="majorHAnsi"/>
      <w:b/>
      <w:color w:val="244061" w:themeColor="accent1" w:themeShade="80"/>
      <w:sz w:val="56"/>
      <w:szCs w:val="64"/>
    </w:rPr>
  </w:style>
  <w:style w:type="character" w:customStyle="1" w:styleId="RSACcongratsChar">
    <w:name w:val="RSAC_congrats Char"/>
    <w:basedOn w:val="DefaultParagraphFont"/>
    <w:link w:val="RSACcongrats"/>
    <w:rsid w:val="008B64B5"/>
    <w:rPr>
      <w:sz w:val="24"/>
      <w:shd w:val="clear" w:color="auto" w:fill="DBE5F1" w:themeFill="accent1" w:themeFillTint="33"/>
    </w:rPr>
  </w:style>
  <w:style w:type="character" w:customStyle="1" w:styleId="CoverTitleChar">
    <w:name w:val="Cover_Title Char"/>
    <w:basedOn w:val="DefaultParagraphFont"/>
    <w:link w:val="CoverTitle"/>
    <w:rsid w:val="008C74FA"/>
    <w:rPr>
      <w:rFonts w:asciiTheme="majorHAnsi" w:hAnsiTheme="majorHAnsi"/>
      <w:b/>
      <w:color w:val="244061" w:themeColor="accent1" w:themeShade="80"/>
      <w:sz w:val="56"/>
      <w:szCs w:val="64"/>
      <w:shd w:val="clear" w:color="auto" w:fill="D9D9D9" w:themeFill="background1" w:themeFillShade="D9"/>
    </w:rPr>
  </w:style>
  <w:style w:type="paragraph" w:customStyle="1" w:styleId="CoverHeader">
    <w:name w:val="Cover_Header"/>
    <w:link w:val="CoverHeaderChar"/>
    <w:qFormat/>
    <w:rsid w:val="00E810D5"/>
    <w:pPr>
      <w:shd w:val="clear" w:color="auto" w:fill="FFFFFF" w:themeFill="background1"/>
      <w:spacing w:before="240" w:after="60"/>
    </w:pPr>
    <w:rPr>
      <w:b/>
      <w:sz w:val="28"/>
      <w:szCs w:val="28"/>
    </w:rPr>
  </w:style>
  <w:style w:type="paragraph" w:customStyle="1" w:styleId="Covertext">
    <w:name w:val="Cover_text"/>
    <w:link w:val="CovertextChar"/>
    <w:qFormat/>
    <w:rsid w:val="00E810D5"/>
    <w:pPr>
      <w:shd w:val="clear" w:color="auto" w:fill="FFFFFF" w:themeFill="background1"/>
      <w:spacing w:before="60" w:after="60" w:line="240" w:lineRule="auto"/>
    </w:pPr>
    <w:rPr>
      <w:rFonts w:ascii="Calibri" w:hAnsi="Calibri"/>
    </w:rPr>
  </w:style>
  <w:style w:type="character" w:customStyle="1" w:styleId="CoverHeaderChar">
    <w:name w:val="Cover_Header Char"/>
    <w:basedOn w:val="DefaultParagraphFont"/>
    <w:link w:val="CoverHeader"/>
    <w:rsid w:val="00E810D5"/>
    <w:rPr>
      <w:b/>
      <w:sz w:val="28"/>
      <w:szCs w:val="28"/>
      <w:shd w:val="clear" w:color="auto" w:fill="FFFFFF" w:themeFill="background1"/>
    </w:rPr>
  </w:style>
  <w:style w:type="paragraph" w:customStyle="1" w:styleId="Listdescript">
    <w:name w:val="List_descript"/>
    <w:basedOn w:val="Normal"/>
    <w:link w:val="ListdescriptChar"/>
    <w:qFormat/>
    <w:rsid w:val="008B64B5"/>
    <w:pPr>
      <w:spacing w:before="60" w:after="60" w:line="240" w:lineRule="auto"/>
    </w:pPr>
  </w:style>
  <w:style w:type="character" w:customStyle="1" w:styleId="CovertextChar">
    <w:name w:val="Cover_text Char"/>
    <w:basedOn w:val="DefaultParagraphFont"/>
    <w:link w:val="Covertext"/>
    <w:rsid w:val="00E810D5"/>
    <w:rPr>
      <w:rFonts w:ascii="Calibri" w:hAnsi="Calibri"/>
      <w:shd w:val="clear" w:color="auto" w:fill="FFFFFF" w:themeFill="background1"/>
    </w:rPr>
  </w:style>
  <w:style w:type="character" w:customStyle="1" w:styleId="ListdescriptChar">
    <w:name w:val="List_descript Char"/>
    <w:basedOn w:val="DefaultParagraphFont"/>
    <w:link w:val="Listdescript"/>
    <w:rsid w:val="008B64B5"/>
  </w:style>
  <w:style w:type="paragraph" w:customStyle="1" w:styleId="Graphic">
    <w:name w:val="Graphic"/>
    <w:link w:val="GraphicChar"/>
    <w:rsid w:val="00CC5732"/>
    <w:pPr>
      <w:spacing w:before="60" w:after="60" w:line="240" w:lineRule="auto"/>
      <w:jc w:val="center"/>
    </w:pPr>
    <w:rPr>
      <w:b/>
      <w:szCs w:val="28"/>
    </w:rPr>
  </w:style>
  <w:style w:type="character" w:customStyle="1" w:styleId="GraphicChar">
    <w:name w:val="Graphic Char"/>
    <w:basedOn w:val="DefaultParagraphFont"/>
    <w:link w:val="Graphic"/>
    <w:rsid w:val="00CC5732"/>
    <w:rPr>
      <w:b/>
      <w:szCs w:val="28"/>
    </w:rPr>
  </w:style>
  <w:style w:type="paragraph" w:customStyle="1" w:styleId="Code">
    <w:name w:val="Code"/>
    <w:basedOn w:val="Covertext"/>
    <w:link w:val="CodeChar"/>
    <w:qFormat/>
    <w:rsid w:val="00493089"/>
    <w:pPr>
      <w:shd w:val="clear" w:color="auto" w:fill="FFFF99"/>
    </w:pPr>
    <w:rPr>
      <w:rFonts w:ascii="Consolas" w:eastAsia="Arial Unicode MS" w:hAnsi="Consolas" w:cs="Consolas"/>
    </w:rPr>
  </w:style>
  <w:style w:type="character" w:customStyle="1" w:styleId="CodeChar">
    <w:name w:val="Code Char"/>
    <w:basedOn w:val="CovertextChar"/>
    <w:link w:val="Code"/>
    <w:rsid w:val="00493089"/>
    <w:rPr>
      <w:rFonts w:ascii="Consolas" w:eastAsia="Arial Unicode MS" w:hAnsi="Consolas" w:cs="Consolas"/>
      <w:shd w:val="clear" w:color="auto" w:fill="FFFF99"/>
    </w:rPr>
  </w:style>
  <w:style w:type="paragraph" w:customStyle="1" w:styleId="Notescode">
    <w:name w:val="Notes_code"/>
    <w:basedOn w:val="RSACNote"/>
    <w:link w:val="NotescodeChar"/>
    <w:qFormat/>
    <w:rsid w:val="00AB6241"/>
    <w:pPr>
      <w:shd w:val="clear" w:color="auto" w:fill="FFFF99"/>
    </w:pPr>
    <w:rPr>
      <w:rFonts w:ascii="Consolas" w:hAnsi="Consolas" w:cs="Consolas"/>
      <w:i w:val="0"/>
    </w:rPr>
  </w:style>
  <w:style w:type="character" w:customStyle="1" w:styleId="NotescodeChar">
    <w:name w:val="Notes_code Char"/>
    <w:basedOn w:val="RSACNoteChar"/>
    <w:link w:val="Notescode"/>
    <w:rsid w:val="00AB6241"/>
    <w:rPr>
      <w:rFonts w:ascii="Consolas" w:hAnsi="Consolas" w:cs="Consolas"/>
      <w:i w:val="0"/>
      <w:color w:val="000000" w:themeColor="text1"/>
      <w:shd w:val="clear" w:color="auto" w:fill="FFFF99"/>
    </w:rPr>
  </w:style>
  <w:style w:type="paragraph" w:styleId="NormalWeb">
    <w:name w:val="Normal (Web)"/>
    <w:basedOn w:val="Normal"/>
    <w:uiPriority w:val="99"/>
    <w:unhideWhenUsed/>
    <w:rsid w:val="00E776D4"/>
    <w:pPr>
      <w:spacing w:before="100" w:beforeAutospacing="1" w:after="100" w:afterAutospacing="1" w:line="240" w:lineRule="auto"/>
    </w:pPr>
    <w:rPr>
      <w:rFonts w:ascii="Times New Roman" w:hAnsi="Times New Roman" w:cs="Times New Roman"/>
      <w:sz w:val="24"/>
      <w:szCs w:val="24"/>
    </w:rPr>
  </w:style>
  <w:style w:type="table" w:styleId="LightShading">
    <w:name w:val="Light Shading"/>
    <w:basedOn w:val="TableNormal"/>
    <w:uiPriority w:val="60"/>
    <w:rsid w:val="00E776D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FootnoteText">
    <w:name w:val="footnote text"/>
    <w:basedOn w:val="Normal"/>
    <w:link w:val="FootnoteTextChar"/>
    <w:uiPriority w:val="99"/>
    <w:semiHidden/>
    <w:unhideWhenUsed/>
    <w:rsid w:val="006C32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C3224"/>
    <w:rPr>
      <w:sz w:val="20"/>
      <w:szCs w:val="20"/>
    </w:rPr>
  </w:style>
  <w:style w:type="character" w:styleId="FootnoteReference">
    <w:name w:val="footnote reference"/>
    <w:basedOn w:val="DefaultParagraphFont"/>
    <w:uiPriority w:val="99"/>
    <w:semiHidden/>
    <w:unhideWhenUsed/>
    <w:rsid w:val="006C3224"/>
    <w:rPr>
      <w:vertAlign w:val="superscript"/>
    </w:rPr>
  </w:style>
  <w:style w:type="character" w:customStyle="1" w:styleId="apple-converted-space">
    <w:name w:val="apple-converted-space"/>
    <w:basedOn w:val="DefaultParagraphFont"/>
    <w:rsid w:val="00642B0F"/>
  </w:style>
  <w:style w:type="paragraph" w:styleId="TOC4">
    <w:name w:val="toc 4"/>
    <w:basedOn w:val="Normal"/>
    <w:next w:val="Normal"/>
    <w:autoRedefine/>
    <w:uiPriority w:val="39"/>
    <w:unhideWhenUsed/>
    <w:rsid w:val="0005498C"/>
    <w:pPr>
      <w:spacing w:after="0"/>
      <w:ind w:left="660"/>
    </w:pPr>
    <w:rPr>
      <w:sz w:val="18"/>
      <w:szCs w:val="18"/>
    </w:rPr>
  </w:style>
  <w:style w:type="paragraph" w:styleId="TOC5">
    <w:name w:val="toc 5"/>
    <w:basedOn w:val="Normal"/>
    <w:next w:val="Normal"/>
    <w:autoRedefine/>
    <w:uiPriority w:val="39"/>
    <w:unhideWhenUsed/>
    <w:rsid w:val="0005498C"/>
    <w:pPr>
      <w:spacing w:after="0"/>
      <w:ind w:left="880"/>
    </w:pPr>
    <w:rPr>
      <w:sz w:val="18"/>
      <w:szCs w:val="18"/>
    </w:rPr>
  </w:style>
  <w:style w:type="paragraph" w:styleId="TOC6">
    <w:name w:val="toc 6"/>
    <w:basedOn w:val="Normal"/>
    <w:next w:val="Normal"/>
    <w:autoRedefine/>
    <w:uiPriority w:val="39"/>
    <w:unhideWhenUsed/>
    <w:rsid w:val="0005498C"/>
    <w:pPr>
      <w:spacing w:after="0"/>
      <w:ind w:left="1100"/>
    </w:pPr>
    <w:rPr>
      <w:sz w:val="18"/>
      <w:szCs w:val="18"/>
    </w:rPr>
  </w:style>
  <w:style w:type="paragraph" w:styleId="TOC7">
    <w:name w:val="toc 7"/>
    <w:basedOn w:val="Normal"/>
    <w:next w:val="Normal"/>
    <w:autoRedefine/>
    <w:uiPriority w:val="39"/>
    <w:unhideWhenUsed/>
    <w:rsid w:val="0005498C"/>
    <w:pPr>
      <w:spacing w:after="0"/>
      <w:ind w:left="1320"/>
    </w:pPr>
    <w:rPr>
      <w:sz w:val="18"/>
      <w:szCs w:val="18"/>
    </w:rPr>
  </w:style>
  <w:style w:type="paragraph" w:styleId="TOC8">
    <w:name w:val="toc 8"/>
    <w:basedOn w:val="Normal"/>
    <w:next w:val="Normal"/>
    <w:autoRedefine/>
    <w:uiPriority w:val="39"/>
    <w:unhideWhenUsed/>
    <w:rsid w:val="0005498C"/>
    <w:pPr>
      <w:spacing w:after="0"/>
      <w:ind w:left="1540"/>
    </w:pPr>
    <w:rPr>
      <w:sz w:val="18"/>
      <w:szCs w:val="18"/>
    </w:rPr>
  </w:style>
  <w:style w:type="paragraph" w:styleId="TOC9">
    <w:name w:val="toc 9"/>
    <w:basedOn w:val="Normal"/>
    <w:next w:val="Normal"/>
    <w:autoRedefine/>
    <w:uiPriority w:val="39"/>
    <w:unhideWhenUsed/>
    <w:rsid w:val="0005498C"/>
    <w:pPr>
      <w:spacing w:after="0"/>
      <w:ind w:left="1760"/>
    </w:pPr>
    <w:rPr>
      <w:sz w:val="18"/>
      <w:szCs w:val="18"/>
    </w:rPr>
  </w:style>
  <w:style w:type="paragraph" w:customStyle="1" w:styleId="MainTitle">
    <w:name w:val="Main Title"/>
    <w:basedOn w:val="Title"/>
    <w:link w:val="MainTitleChar"/>
    <w:qFormat/>
    <w:rsid w:val="008A29A5"/>
    <w:pPr>
      <w:jc w:val="center"/>
    </w:pPr>
    <w:rPr>
      <w:sz w:val="68"/>
      <w:szCs w:val="68"/>
    </w:rPr>
  </w:style>
  <w:style w:type="character" w:customStyle="1" w:styleId="MainTitleChar">
    <w:name w:val="Main Title Char"/>
    <w:basedOn w:val="TitleChar"/>
    <w:link w:val="MainTitle"/>
    <w:rsid w:val="008A29A5"/>
    <w:rPr>
      <w:rFonts w:asciiTheme="majorHAnsi" w:eastAsiaTheme="majorEastAsia" w:hAnsiTheme="majorHAnsi" w:cstheme="majorBidi"/>
      <w:color w:val="17365D" w:themeColor="text2" w:themeShade="BF"/>
      <w:spacing w:val="5"/>
      <w:kern w:val="28"/>
      <w:sz w:val="68"/>
      <w:szCs w:val="68"/>
    </w:rPr>
  </w:style>
  <w:style w:type="paragraph" w:customStyle="1" w:styleId="codeinnote">
    <w:name w:val="code_in_note"/>
    <w:basedOn w:val="RSACNote"/>
    <w:link w:val="codeinnoteChar"/>
    <w:qFormat/>
    <w:rsid w:val="005B1683"/>
    <w:pPr>
      <w:shd w:val="clear" w:color="auto" w:fill="FFFF99"/>
    </w:pPr>
    <w:rPr>
      <w:rFonts w:ascii="Consolas" w:hAnsi="Consolas" w:cs="Consolas"/>
      <w:i w:val="0"/>
    </w:rPr>
  </w:style>
  <w:style w:type="character" w:customStyle="1" w:styleId="codeinnoteChar">
    <w:name w:val="code_in_note Char"/>
    <w:basedOn w:val="RSACNoteChar"/>
    <w:link w:val="codeinnote"/>
    <w:rsid w:val="005B1683"/>
    <w:rPr>
      <w:rFonts w:ascii="Consolas" w:hAnsi="Consolas" w:cs="Consolas"/>
      <w:i w:val="0"/>
      <w:color w:val="000000" w:themeColor="text1"/>
      <w:shd w:val="clear" w:color="auto" w:fill="FFFF99"/>
    </w:rPr>
  </w:style>
  <w:style w:type="paragraph" w:customStyle="1" w:styleId="levelA">
    <w:name w:val="level A"/>
    <w:basedOn w:val="Normal"/>
    <w:link w:val="levelAChar"/>
    <w:rsid w:val="00FA6D85"/>
    <w:pPr>
      <w:tabs>
        <w:tab w:val="left" w:pos="1627"/>
      </w:tabs>
      <w:spacing w:after="0" w:line="240" w:lineRule="auto"/>
      <w:ind w:left="720"/>
    </w:pPr>
    <w:rPr>
      <w:rFonts w:ascii="Calibri" w:eastAsia="Times New Roman" w:hAnsi="Calibri" w:cs="Times New Roman"/>
      <w:color w:val="000000"/>
      <w:kern w:val="28"/>
      <w14:cntxtAlts/>
    </w:rPr>
  </w:style>
  <w:style w:type="character" w:customStyle="1" w:styleId="levelAChar">
    <w:name w:val="level A Char"/>
    <w:basedOn w:val="DefaultParagraphFont"/>
    <w:link w:val="levelA"/>
    <w:rsid w:val="00FA6D85"/>
    <w:rPr>
      <w:rFonts w:ascii="Calibri" w:eastAsia="Times New Roman" w:hAnsi="Calibri" w:cs="Times New Roman"/>
      <w:color w:val="000000"/>
      <w:kern w:val="28"/>
      <w14:cntxtAlts/>
    </w:rPr>
  </w:style>
  <w:style w:type="paragraph" w:styleId="EndnoteText">
    <w:name w:val="endnote text"/>
    <w:basedOn w:val="Normal"/>
    <w:link w:val="EndnoteTextChar"/>
    <w:uiPriority w:val="99"/>
    <w:semiHidden/>
    <w:unhideWhenUsed/>
    <w:rsid w:val="008F3A8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F3A88"/>
    <w:rPr>
      <w:sz w:val="20"/>
      <w:szCs w:val="20"/>
    </w:rPr>
  </w:style>
  <w:style w:type="character" w:styleId="EndnoteReference">
    <w:name w:val="endnote reference"/>
    <w:basedOn w:val="DefaultParagraphFont"/>
    <w:uiPriority w:val="99"/>
    <w:semiHidden/>
    <w:unhideWhenUsed/>
    <w:rsid w:val="008F3A88"/>
    <w:rPr>
      <w:vertAlign w:val="superscript"/>
    </w:rPr>
  </w:style>
  <w:style w:type="paragraph" w:styleId="Revision">
    <w:name w:val="Revision"/>
    <w:hidden/>
    <w:uiPriority w:val="99"/>
    <w:semiHidden/>
    <w:rsid w:val="008F3A88"/>
    <w:pPr>
      <w:spacing w:after="0" w:line="240" w:lineRule="auto"/>
    </w:pPr>
  </w:style>
  <w:style w:type="paragraph" w:styleId="BodyText">
    <w:name w:val="Body Text"/>
    <w:basedOn w:val="Normal"/>
    <w:link w:val="BodyTextChar"/>
    <w:uiPriority w:val="1"/>
    <w:qFormat/>
    <w:rsid w:val="00B12C03"/>
    <w:pPr>
      <w:widowControl w:val="0"/>
      <w:spacing w:after="0" w:line="240" w:lineRule="auto"/>
      <w:ind w:left="1180" w:hanging="360"/>
    </w:pPr>
    <w:rPr>
      <w:rFonts w:ascii="Calibri" w:eastAsia="Calibri" w:hAnsi="Calibri"/>
    </w:rPr>
  </w:style>
  <w:style w:type="character" w:customStyle="1" w:styleId="BodyTextChar">
    <w:name w:val="Body Text Char"/>
    <w:basedOn w:val="DefaultParagraphFont"/>
    <w:link w:val="BodyText"/>
    <w:uiPriority w:val="1"/>
    <w:rsid w:val="00B12C03"/>
    <w:rPr>
      <w:rFonts w:ascii="Calibri" w:eastAsia="Calibri" w:hAnsi="Calibri"/>
    </w:rPr>
  </w:style>
  <w:style w:type="character" w:customStyle="1" w:styleId="aqj">
    <w:name w:val="aqj"/>
    <w:basedOn w:val="DefaultParagraphFont"/>
    <w:rsid w:val="00556070"/>
  </w:style>
  <w:style w:type="character" w:customStyle="1" w:styleId="sc51">
    <w:name w:val="sc51"/>
    <w:basedOn w:val="DefaultParagraphFont"/>
    <w:rsid w:val="00C60FB7"/>
    <w:rPr>
      <w:rFonts w:ascii="Courier New" w:hAnsi="Courier New" w:cs="Courier New" w:hint="default"/>
      <w:b/>
      <w:bCs/>
      <w:color w:val="0000FF"/>
      <w:sz w:val="20"/>
      <w:szCs w:val="20"/>
    </w:rPr>
  </w:style>
  <w:style w:type="character" w:customStyle="1" w:styleId="sc0">
    <w:name w:val="sc0"/>
    <w:basedOn w:val="DefaultParagraphFont"/>
    <w:rsid w:val="00C60FB7"/>
    <w:rPr>
      <w:rFonts w:ascii="Courier New" w:hAnsi="Courier New" w:cs="Courier New" w:hint="default"/>
      <w:color w:val="000000"/>
      <w:sz w:val="20"/>
      <w:szCs w:val="20"/>
    </w:rPr>
  </w:style>
  <w:style w:type="character" w:customStyle="1" w:styleId="sc11">
    <w:name w:val="sc11"/>
    <w:basedOn w:val="DefaultParagraphFont"/>
    <w:rsid w:val="00C60FB7"/>
    <w:rPr>
      <w:rFonts w:ascii="Courier New" w:hAnsi="Courier New" w:cs="Courier New" w:hint="default"/>
      <w:color w:val="000000"/>
      <w:sz w:val="20"/>
      <w:szCs w:val="20"/>
    </w:rPr>
  </w:style>
  <w:style w:type="character" w:customStyle="1" w:styleId="sc101">
    <w:name w:val="sc101"/>
    <w:basedOn w:val="DefaultParagraphFont"/>
    <w:rsid w:val="00C60FB7"/>
    <w:rPr>
      <w:rFonts w:ascii="Courier New" w:hAnsi="Courier New" w:cs="Courier New" w:hint="default"/>
      <w:b/>
      <w:bCs/>
      <w:color w:val="000080"/>
      <w:sz w:val="20"/>
      <w:szCs w:val="20"/>
    </w:rPr>
  </w:style>
  <w:style w:type="character" w:customStyle="1" w:styleId="sc61">
    <w:name w:val="sc61"/>
    <w:basedOn w:val="DefaultParagraphFont"/>
    <w:rsid w:val="00C60FB7"/>
    <w:rPr>
      <w:rFonts w:ascii="Courier New" w:hAnsi="Courier New" w:cs="Courier New" w:hint="default"/>
      <w:color w:val="808080"/>
      <w:sz w:val="20"/>
      <w:szCs w:val="20"/>
    </w:rPr>
  </w:style>
  <w:style w:type="character" w:customStyle="1" w:styleId="sc191">
    <w:name w:val="sc191"/>
    <w:basedOn w:val="DefaultParagraphFont"/>
    <w:rsid w:val="00C60FB7"/>
    <w:rPr>
      <w:rFonts w:ascii="Courier New" w:hAnsi="Courier New" w:cs="Courier New" w:hint="default"/>
      <w:b/>
      <w:bCs/>
      <w:color w:val="804000"/>
      <w:sz w:val="20"/>
      <w:szCs w:val="20"/>
    </w:rPr>
  </w:style>
  <w:style w:type="character" w:customStyle="1" w:styleId="sc21">
    <w:name w:val="sc21"/>
    <w:basedOn w:val="DefaultParagraphFont"/>
    <w:rsid w:val="00966C17"/>
    <w:rPr>
      <w:rFonts w:ascii="Courier New" w:hAnsi="Courier New" w:cs="Courier New" w:hint="default"/>
      <w:color w:val="008000"/>
      <w:sz w:val="20"/>
      <w:szCs w:val="20"/>
    </w:rPr>
  </w:style>
  <w:style w:type="character" w:customStyle="1" w:styleId="sc71">
    <w:name w:val="sc71"/>
    <w:basedOn w:val="DefaultParagraphFont"/>
    <w:rsid w:val="00966C17"/>
    <w:rPr>
      <w:rFonts w:ascii="Courier New" w:hAnsi="Courier New" w:cs="Courier New" w:hint="default"/>
      <w:color w:val="808080"/>
      <w:sz w:val="20"/>
      <w:szCs w:val="20"/>
    </w:rPr>
  </w:style>
  <w:style w:type="character" w:customStyle="1" w:styleId="sc41">
    <w:name w:val="sc41"/>
    <w:basedOn w:val="DefaultParagraphFont"/>
    <w:rsid w:val="00DF7016"/>
    <w:rPr>
      <w:rFonts w:ascii="Courier New" w:hAnsi="Courier New" w:cs="Courier New" w:hint="default"/>
      <w:color w:val="FF8000"/>
      <w:sz w:val="20"/>
      <w:szCs w:val="20"/>
    </w:rPr>
  </w:style>
  <w:style w:type="character" w:customStyle="1" w:styleId="sc151">
    <w:name w:val="sc151"/>
    <w:basedOn w:val="DefaultParagraphFont"/>
    <w:rsid w:val="006E6196"/>
    <w:rPr>
      <w:rFonts w:ascii="Courier New" w:hAnsi="Courier New" w:cs="Courier New" w:hint="default"/>
      <w:color w:val="008080"/>
      <w:sz w:val="20"/>
      <w:szCs w:val="20"/>
    </w:rPr>
  </w:style>
  <w:style w:type="table" w:styleId="GridTable4-Accent1">
    <w:name w:val="Grid Table 4 Accent 1"/>
    <w:basedOn w:val="TableNormal"/>
    <w:uiPriority w:val="49"/>
    <w:rsid w:val="00720639"/>
    <w:pPr>
      <w:spacing w:after="0" w:line="240" w:lineRule="auto"/>
    </w:pPr>
    <w:rPr>
      <w:rFonts w:eastAsiaTheme="minorHAns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2A472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138816">
      <w:bodyDiv w:val="1"/>
      <w:marLeft w:val="0"/>
      <w:marRight w:val="0"/>
      <w:marTop w:val="0"/>
      <w:marBottom w:val="0"/>
      <w:divBdr>
        <w:top w:val="none" w:sz="0" w:space="0" w:color="auto"/>
        <w:left w:val="none" w:sz="0" w:space="0" w:color="auto"/>
        <w:bottom w:val="none" w:sz="0" w:space="0" w:color="auto"/>
        <w:right w:val="none" w:sz="0" w:space="0" w:color="auto"/>
      </w:divBdr>
    </w:div>
    <w:div w:id="141386930">
      <w:bodyDiv w:val="1"/>
      <w:marLeft w:val="0"/>
      <w:marRight w:val="0"/>
      <w:marTop w:val="0"/>
      <w:marBottom w:val="0"/>
      <w:divBdr>
        <w:top w:val="none" w:sz="0" w:space="0" w:color="auto"/>
        <w:left w:val="none" w:sz="0" w:space="0" w:color="auto"/>
        <w:bottom w:val="none" w:sz="0" w:space="0" w:color="auto"/>
        <w:right w:val="none" w:sz="0" w:space="0" w:color="auto"/>
      </w:divBdr>
    </w:div>
    <w:div w:id="143593928">
      <w:bodyDiv w:val="1"/>
      <w:marLeft w:val="0"/>
      <w:marRight w:val="0"/>
      <w:marTop w:val="0"/>
      <w:marBottom w:val="0"/>
      <w:divBdr>
        <w:top w:val="none" w:sz="0" w:space="0" w:color="auto"/>
        <w:left w:val="none" w:sz="0" w:space="0" w:color="auto"/>
        <w:bottom w:val="none" w:sz="0" w:space="0" w:color="auto"/>
        <w:right w:val="none" w:sz="0" w:space="0" w:color="auto"/>
      </w:divBdr>
    </w:div>
    <w:div w:id="156775294">
      <w:bodyDiv w:val="1"/>
      <w:marLeft w:val="0"/>
      <w:marRight w:val="0"/>
      <w:marTop w:val="0"/>
      <w:marBottom w:val="0"/>
      <w:divBdr>
        <w:top w:val="none" w:sz="0" w:space="0" w:color="auto"/>
        <w:left w:val="none" w:sz="0" w:space="0" w:color="auto"/>
        <w:bottom w:val="none" w:sz="0" w:space="0" w:color="auto"/>
        <w:right w:val="none" w:sz="0" w:space="0" w:color="auto"/>
      </w:divBdr>
    </w:div>
    <w:div w:id="169375896">
      <w:bodyDiv w:val="1"/>
      <w:marLeft w:val="0"/>
      <w:marRight w:val="0"/>
      <w:marTop w:val="0"/>
      <w:marBottom w:val="0"/>
      <w:divBdr>
        <w:top w:val="none" w:sz="0" w:space="0" w:color="auto"/>
        <w:left w:val="none" w:sz="0" w:space="0" w:color="auto"/>
        <w:bottom w:val="none" w:sz="0" w:space="0" w:color="auto"/>
        <w:right w:val="none" w:sz="0" w:space="0" w:color="auto"/>
      </w:divBdr>
    </w:div>
    <w:div w:id="206600236">
      <w:bodyDiv w:val="1"/>
      <w:marLeft w:val="0"/>
      <w:marRight w:val="0"/>
      <w:marTop w:val="0"/>
      <w:marBottom w:val="0"/>
      <w:divBdr>
        <w:top w:val="none" w:sz="0" w:space="0" w:color="auto"/>
        <w:left w:val="none" w:sz="0" w:space="0" w:color="auto"/>
        <w:bottom w:val="none" w:sz="0" w:space="0" w:color="auto"/>
        <w:right w:val="none" w:sz="0" w:space="0" w:color="auto"/>
      </w:divBdr>
    </w:div>
    <w:div w:id="268854661">
      <w:bodyDiv w:val="1"/>
      <w:marLeft w:val="0"/>
      <w:marRight w:val="0"/>
      <w:marTop w:val="0"/>
      <w:marBottom w:val="0"/>
      <w:divBdr>
        <w:top w:val="none" w:sz="0" w:space="0" w:color="auto"/>
        <w:left w:val="none" w:sz="0" w:space="0" w:color="auto"/>
        <w:bottom w:val="none" w:sz="0" w:space="0" w:color="auto"/>
        <w:right w:val="none" w:sz="0" w:space="0" w:color="auto"/>
      </w:divBdr>
    </w:div>
    <w:div w:id="312368042">
      <w:bodyDiv w:val="1"/>
      <w:marLeft w:val="0"/>
      <w:marRight w:val="0"/>
      <w:marTop w:val="0"/>
      <w:marBottom w:val="0"/>
      <w:divBdr>
        <w:top w:val="none" w:sz="0" w:space="0" w:color="auto"/>
        <w:left w:val="none" w:sz="0" w:space="0" w:color="auto"/>
        <w:bottom w:val="none" w:sz="0" w:space="0" w:color="auto"/>
        <w:right w:val="none" w:sz="0" w:space="0" w:color="auto"/>
      </w:divBdr>
    </w:div>
    <w:div w:id="323896590">
      <w:bodyDiv w:val="1"/>
      <w:marLeft w:val="0"/>
      <w:marRight w:val="0"/>
      <w:marTop w:val="0"/>
      <w:marBottom w:val="0"/>
      <w:divBdr>
        <w:top w:val="none" w:sz="0" w:space="0" w:color="auto"/>
        <w:left w:val="none" w:sz="0" w:space="0" w:color="auto"/>
        <w:bottom w:val="none" w:sz="0" w:space="0" w:color="auto"/>
        <w:right w:val="none" w:sz="0" w:space="0" w:color="auto"/>
      </w:divBdr>
      <w:divsChild>
        <w:div w:id="295335511">
          <w:marLeft w:val="0"/>
          <w:marRight w:val="0"/>
          <w:marTop w:val="0"/>
          <w:marBottom w:val="0"/>
          <w:divBdr>
            <w:top w:val="none" w:sz="0" w:space="0" w:color="auto"/>
            <w:left w:val="none" w:sz="0" w:space="0" w:color="auto"/>
            <w:bottom w:val="none" w:sz="0" w:space="0" w:color="auto"/>
            <w:right w:val="none" w:sz="0" w:space="0" w:color="auto"/>
          </w:divBdr>
          <w:divsChild>
            <w:div w:id="957486233">
              <w:marLeft w:val="0"/>
              <w:marRight w:val="0"/>
              <w:marTop w:val="0"/>
              <w:marBottom w:val="0"/>
              <w:divBdr>
                <w:top w:val="none" w:sz="0" w:space="0" w:color="auto"/>
                <w:left w:val="none" w:sz="0" w:space="0" w:color="auto"/>
                <w:bottom w:val="none" w:sz="0" w:space="0" w:color="auto"/>
                <w:right w:val="none" w:sz="0" w:space="0" w:color="auto"/>
              </w:divBdr>
            </w:div>
            <w:div w:id="805437575">
              <w:marLeft w:val="0"/>
              <w:marRight w:val="0"/>
              <w:marTop w:val="0"/>
              <w:marBottom w:val="0"/>
              <w:divBdr>
                <w:top w:val="none" w:sz="0" w:space="0" w:color="auto"/>
                <w:left w:val="none" w:sz="0" w:space="0" w:color="auto"/>
                <w:bottom w:val="none" w:sz="0" w:space="0" w:color="auto"/>
                <w:right w:val="none" w:sz="0" w:space="0" w:color="auto"/>
              </w:divBdr>
            </w:div>
            <w:div w:id="1121455179">
              <w:marLeft w:val="0"/>
              <w:marRight w:val="0"/>
              <w:marTop w:val="0"/>
              <w:marBottom w:val="0"/>
              <w:divBdr>
                <w:top w:val="none" w:sz="0" w:space="0" w:color="auto"/>
                <w:left w:val="none" w:sz="0" w:space="0" w:color="auto"/>
                <w:bottom w:val="none" w:sz="0" w:space="0" w:color="auto"/>
                <w:right w:val="none" w:sz="0" w:space="0" w:color="auto"/>
              </w:divBdr>
            </w:div>
            <w:div w:id="605963740">
              <w:marLeft w:val="0"/>
              <w:marRight w:val="0"/>
              <w:marTop w:val="0"/>
              <w:marBottom w:val="0"/>
              <w:divBdr>
                <w:top w:val="none" w:sz="0" w:space="0" w:color="auto"/>
                <w:left w:val="none" w:sz="0" w:space="0" w:color="auto"/>
                <w:bottom w:val="none" w:sz="0" w:space="0" w:color="auto"/>
                <w:right w:val="none" w:sz="0" w:space="0" w:color="auto"/>
              </w:divBdr>
            </w:div>
            <w:div w:id="352347653">
              <w:marLeft w:val="0"/>
              <w:marRight w:val="0"/>
              <w:marTop w:val="0"/>
              <w:marBottom w:val="0"/>
              <w:divBdr>
                <w:top w:val="none" w:sz="0" w:space="0" w:color="auto"/>
                <w:left w:val="none" w:sz="0" w:space="0" w:color="auto"/>
                <w:bottom w:val="none" w:sz="0" w:space="0" w:color="auto"/>
                <w:right w:val="none" w:sz="0" w:space="0" w:color="auto"/>
              </w:divBdr>
            </w:div>
            <w:div w:id="1897472406">
              <w:marLeft w:val="0"/>
              <w:marRight w:val="0"/>
              <w:marTop w:val="0"/>
              <w:marBottom w:val="0"/>
              <w:divBdr>
                <w:top w:val="none" w:sz="0" w:space="0" w:color="auto"/>
                <w:left w:val="none" w:sz="0" w:space="0" w:color="auto"/>
                <w:bottom w:val="none" w:sz="0" w:space="0" w:color="auto"/>
                <w:right w:val="none" w:sz="0" w:space="0" w:color="auto"/>
              </w:divBdr>
            </w:div>
            <w:div w:id="189414222">
              <w:marLeft w:val="0"/>
              <w:marRight w:val="0"/>
              <w:marTop w:val="0"/>
              <w:marBottom w:val="0"/>
              <w:divBdr>
                <w:top w:val="none" w:sz="0" w:space="0" w:color="auto"/>
                <w:left w:val="none" w:sz="0" w:space="0" w:color="auto"/>
                <w:bottom w:val="none" w:sz="0" w:space="0" w:color="auto"/>
                <w:right w:val="none" w:sz="0" w:space="0" w:color="auto"/>
              </w:divBdr>
            </w:div>
            <w:div w:id="702557384">
              <w:marLeft w:val="0"/>
              <w:marRight w:val="0"/>
              <w:marTop w:val="0"/>
              <w:marBottom w:val="0"/>
              <w:divBdr>
                <w:top w:val="none" w:sz="0" w:space="0" w:color="auto"/>
                <w:left w:val="none" w:sz="0" w:space="0" w:color="auto"/>
                <w:bottom w:val="none" w:sz="0" w:space="0" w:color="auto"/>
                <w:right w:val="none" w:sz="0" w:space="0" w:color="auto"/>
              </w:divBdr>
            </w:div>
            <w:div w:id="369231057">
              <w:marLeft w:val="0"/>
              <w:marRight w:val="0"/>
              <w:marTop w:val="0"/>
              <w:marBottom w:val="0"/>
              <w:divBdr>
                <w:top w:val="none" w:sz="0" w:space="0" w:color="auto"/>
                <w:left w:val="none" w:sz="0" w:space="0" w:color="auto"/>
                <w:bottom w:val="none" w:sz="0" w:space="0" w:color="auto"/>
                <w:right w:val="none" w:sz="0" w:space="0" w:color="auto"/>
              </w:divBdr>
            </w:div>
            <w:div w:id="1585724517">
              <w:marLeft w:val="0"/>
              <w:marRight w:val="0"/>
              <w:marTop w:val="0"/>
              <w:marBottom w:val="0"/>
              <w:divBdr>
                <w:top w:val="none" w:sz="0" w:space="0" w:color="auto"/>
                <w:left w:val="none" w:sz="0" w:space="0" w:color="auto"/>
                <w:bottom w:val="none" w:sz="0" w:space="0" w:color="auto"/>
                <w:right w:val="none" w:sz="0" w:space="0" w:color="auto"/>
              </w:divBdr>
            </w:div>
            <w:div w:id="277874801">
              <w:marLeft w:val="0"/>
              <w:marRight w:val="0"/>
              <w:marTop w:val="0"/>
              <w:marBottom w:val="0"/>
              <w:divBdr>
                <w:top w:val="none" w:sz="0" w:space="0" w:color="auto"/>
                <w:left w:val="none" w:sz="0" w:space="0" w:color="auto"/>
                <w:bottom w:val="none" w:sz="0" w:space="0" w:color="auto"/>
                <w:right w:val="none" w:sz="0" w:space="0" w:color="auto"/>
              </w:divBdr>
            </w:div>
            <w:div w:id="1828400632">
              <w:marLeft w:val="0"/>
              <w:marRight w:val="0"/>
              <w:marTop w:val="0"/>
              <w:marBottom w:val="0"/>
              <w:divBdr>
                <w:top w:val="none" w:sz="0" w:space="0" w:color="auto"/>
                <w:left w:val="none" w:sz="0" w:space="0" w:color="auto"/>
                <w:bottom w:val="none" w:sz="0" w:space="0" w:color="auto"/>
                <w:right w:val="none" w:sz="0" w:space="0" w:color="auto"/>
              </w:divBdr>
            </w:div>
            <w:div w:id="373964424">
              <w:marLeft w:val="0"/>
              <w:marRight w:val="0"/>
              <w:marTop w:val="0"/>
              <w:marBottom w:val="0"/>
              <w:divBdr>
                <w:top w:val="none" w:sz="0" w:space="0" w:color="auto"/>
                <w:left w:val="none" w:sz="0" w:space="0" w:color="auto"/>
                <w:bottom w:val="none" w:sz="0" w:space="0" w:color="auto"/>
                <w:right w:val="none" w:sz="0" w:space="0" w:color="auto"/>
              </w:divBdr>
            </w:div>
            <w:div w:id="1984461927">
              <w:marLeft w:val="0"/>
              <w:marRight w:val="0"/>
              <w:marTop w:val="0"/>
              <w:marBottom w:val="0"/>
              <w:divBdr>
                <w:top w:val="none" w:sz="0" w:space="0" w:color="auto"/>
                <w:left w:val="none" w:sz="0" w:space="0" w:color="auto"/>
                <w:bottom w:val="none" w:sz="0" w:space="0" w:color="auto"/>
                <w:right w:val="none" w:sz="0" w:space="0" w:color="auto"/>
              </w:divBdr>
            </w:div>
            <w:div w:id="677465892">
              <w:marLeft w:val="0"/>
              <w:marRight w:val="0"/>
              <w:marTop w:val="0"/>
              <w:marBottom w:val="0"/>
              <w:divBdr>
                <w:top w:val="none" w:sz="0" w:space="0" w:color="auto"/>
                <w:left w:val="none" w:sz="0" w:space="0" w:color="auto"/>
                <w:bottom w:val="none" w:sz="0" w:space="0" w:color="auto"/>
                <w:right w:val="none" w:sz="0" w:space="0" w:color="auto"/>
              </w:divBdr>
            </w:div>
            <w:div w:id="1248150927">
              <w:marLeft w:val="0"/>
              <w:marRight w:val="0"/>
              <w:marTop w:val="0"/>
              <w:marBottom w:val="0"/>
              <w:divBdr>
                <w:top w:val="none" w:sz="0" w:space="0" w:color="auto"/>
                <w:left w:val="none" w:sz="0" w:space="0" w:color="auto"/>
                <w:bottom w:val="none" w:sz="0" w:space="0" w:color="auto"/>
                <w:right w:val="none" w:sz="0" w:space="0" w:color="auto"/>
              </w:divBdr>
            </w:div>
            <w:div w:id="602490994">
              <w:marLeft w:val="0"/>
              <w:marRight w:val="0"/>
              <w:marTop w:val="0"/>
              <w:marBottom w:val="0"/>
              <w:divBdr>
                <w:top w:val="none" w:sz="0" w:space="0" w:color="auto"/>
                <w:left w:val="none" w:sz="0" w:space="0" w:color="auto"/>
                <w:bottom w:val="none" w:sz="0" w:space="0" w:color="auto"/>
                <w:right w:val="none" w:sz="0" w:space="0" w:color="auto"/>
              </w:divBdr>
            </w:div>
            <w:div w:id="1715232370">
              <w:marLeft w:val="0"/>
              <w:marRight w:val="0"/>
              <w:marTop w:val="0"/>
              <w:marBottom w:val="0"/>
              <w:divBdr>
                <w:top w:val="none" w:sz="0" w:space="0" w:color="auto"/>
                <w:left w:val="none" w:sz="0" w:space="0" w:color="auto"/>
                <w:bottom w:val="none" w:sz="0" w:space="0" w:color="auto"/>
                <w:right w:val="none" w:sz="0" w:space="0" w:color="auto"/>
              </w:divBdr>
            </w:div>
            <w:div w:id="1356031857">
              <w:marLeft w:val="0"/>
              <w:marRight w:val="0"/>
              <w:marTop w:val="0"/>
              <w:marBottom w:val="0"/>
              <w:divBdr>
                <w:top w:val="none" w:sz="0" w:space="0" w:color="auto"/>
                <w:left w:val="none" w:sz="0" w:space="0" w:color="auto"/>
                <w:bottom w:val="none" w:sz="0" w:space="0" w:color="auto"/>
                <w:right w:val="none" w:sz="0" w:space="0" w:color="auto"/>
              </w:divBdr>
            </w:div>
            <w:div w:id="2117141430">
              <w:marLeft w:val="0"/>
              <w:marRight w:val="0"/>
              <w:marTop w:val="0"/>
              <w:marBottom w:val="0"/>
              <w:divBdr>
                <w:top w:val="none" w:sz="0" w:space="0" w:color="auto"/>
                <w:left w:val="none" w:sz="0" w:space="0" w:color="auto"/>
                <w:bottom w:val="none" w:sz="0" w:space="0" w:color="auto"/>
                <w:right w:val="none" w:sz="0" w:space="0" w:color="auto"/>
              </w:divBdr>
            </w:div>
            <w:div w:id="1519737233">
              <w:marLeft w:val="0"/>
              <w:marRight w:val="0"/>
              <w:marTop w:val="0"/>
              <w:marBottom w:val="0"/>
              <w:divBdr>
                <w:top w:val="none" w:sz="0" w:space="0" w:color="auto"/>
                <w:left w:val="none" w:sz="0" w:space="0" w:color="auto"/>
                <w:bottom w:val="none" w:sz="0" w:space="0" w:color="auto"/>
                <w:right w:val="none" w:sz="0" w:space="0" w:color="auto"/>
              </w:divBdr>
            </w:div>
            <w:div w:id="565264627">
              <w:marLeft w:val="0"/>
              <w:marRight w:val="0"/>
              <w:marTop w:val="0"/>
              <w:marBottom w:val="0"/>
              <w:divBdr>
                <w:top w:val="none" w:sz="0" w:space="0" w:color="auto"/>
                <w:left w:val="none" w:sz="0" w:space="0" w:color="auto"/>
                <w:bottom w:val="none" w:sz="0" w:space="0" w:color="auto"/>
                <w:right w:val="none" w:sz="0" w:space="0" w:color="auto"/>
              </w:divBdr>
            </w:div>
            <w:div w:id="1184630788">
              <w:marLeft w:val="0"/>
              <w:marRight w:val="0"/>
              <w:marTop w:val="0"/>
              <w:marBottom w:val="0"/>
              <w:divBdr>
                <w:top w:val="none" w:sz="0" w:space="0" w:color="auto"/>
                <w:left w:val="none" w:sz="0" w:space="0" w:color="auto"/>
                <w:bottom w:val="none" w:sz="0" w:space="0" w:color="auto"/>
                <w:right w:val="none" w:sz="0" w:space="0" w:color="auto"/>
              </w:divBdr>
            </w:div>
            <w:div w:id="235938340">
              <w:marLeft w:val="0"/>
              <w:marRight w:val="0"/>
              <w:marTop w:val="0"/>
              <w:marBottom w:val="0"/>
              <w:divBdr>
                <w:top w:val="none" w:sz="0" w:space="0" w:color="auto"/>
                <w:left w:val="none" w:sz="0" w:space="0" w:color="auto"/>
                <w:bottom w:val="none" w:sz="0" w:space="0" w:color="auto"/>
                <w:right w:val="none" w:sz="0" w:space="0" w:color="auto"/>
              </w:divBdr>
            </w:div>
            <w:div w:id="1100368699">
              <w:marLeft w:val="0"/>
              <w:marRight w:val="0"/>
              <w:marTop w:val="0"/>
              <w:marBottom w:val="0"/>
              <w:divBdr>
                <w:top w:val="none" w:sz="0" w:space="0" w:color="auto"/>
                <w:left w:val="none" w:sz="0" w:space="0" w:color="auto"/>
                <w:bottom w:val="none" w:sz="0" w:space="0" w:color="auto"/>
                <w:right w:val="none" w:sz="0" w:space="0" w:color="auto"/>
              </w:divBdr>
            </w:div>
            <w:div w:id="785586339">
              <w:marLeft w:val="0"/>
              <w:marRight w:val="0"/>
              <w:marTop w:val="0"/>
              <w:marBottom w:val="0"/>
              <w:divBdr>
                <w:top w:val="none" w:sz="0" w:space="0" w:color="auto"/>
                <w:left w:val="none" w:sz="0" w:space="0" w:color="auto"/>
                <w:bottom w:val="none" w:sz="0" w:space="0" w:color="auto"/>
                <w:right w:val="none" w:sz="0" w:space="0" w:color="auto"/>
              </w:divBdr>
            </w:div>
            <w:div w:id="1029263521">
              <w:marLeft w:val="0"/>
              <w:marRight w:val="0"/>
              <w:marTop w:val="0"/>
              <w:marBottom w:val="0"/>
              <w:divBdr>
                <w:top w:val="none" w:sz="0" w:space="0" w:color="auto"/>
                <w:left w:val="none" w:sz="0" w:space="0" w:color="auto"/>
                <w:bottom w:val="none" w:sz="0" w:space="0" w:color="auto"/>
                <w:right w:val="none" w:sz="0" w:space="0" w:color="auto"/>
              </w:divBdr>
            </w:div>
            <w:div w:id="1261372927">
              <w:marLeft w:val="0"/>
              <w:marRight w:val="0"/>
              <w:marTop w:val="0"/>
              <w:marBottom w:val="0"/>
              <w:divBdr>
                <w:top w:val="none" w:sz="0" w:space="0" w:color="auto"/>
                <w:left w:val="none" w:sz="0" w:space="0" w:color="auto"/>
                <w:bottom w:val="none" w:sz="0" w:space="0" w:color="auto"/>
                <w:right w:val="none" w:sz="0" w:space="0" w:color="auto"/>
              </w:divBdr>
            </w:div>
            <w:div w:id="227762850">
              <w:marLeft w:val="0"/>
              <w:marRight w:val="0"/>
              <w:marTop w:val="0"/>
              <w:marBottom w:val="0"/>
              <w:divBdr>
                <w:top w:val="none" w:sz="0" w:space="0" w:color="auto"/>
                <w:left w:val="none" w:sz="0" w:space="0" w:color="auto"/>
                <w:bottom w:val="none" w:sz="0" w:space="0" w:color="auto"/>
                <w:right w:val="none" w:sz="0" w:space="0" w:color="auto"/>
              </w:divBdr>
            </w:div>
            <w:div w:id="120805379">
              <w:marLeft w:val="0"/>
              <w:marRight w:val="0"/>
              <w:marTop w:val="0"/>
              <w:marBottom w:val="0"/>
              <w:divBdr>
                <w:top w:val="none" w:sz="0" w:space="0" w:color="auto"/>
                <w:left w:val="none" w:sz="0" w:space="0" w:color="auto"/>
                <w:bottom w:val="none" w:sz="0" w:space="0" w:color="auto"/>
                <w:right w:val="none" w:sz="0" w:space="0" w:color="auto"/>
              </w:divBdr>
            </w:div>
            <w:div w:id="218832798">
              <w:marLeft w:val="0"/>
              <w:marRight w:val="0"/>
              <w:marTop w:val="0"/>
              <w:marBottom w:val="0"/>
              <w:divBdr>
                <w:top w:val="none" w:sz="0" w:space="0" w:color="auto"/>
                <w:left w:val="none" w:sz="0" w:space="0" w:color="auto"/>
                <w:bottom w:val="none" w:sz="0" w:space="0" w:color="auto"/>
                <w:right w:val="none" w:sz="0" w:space="0" w:color="auto"/>
              </w:divBdr>
            </w:div>
            <w:div w:id="2074891911">
              <w:marLeft w:val="0"/>
              <w:marRight w:val="0"/>
              <w:marTop w:val="0"/>
              <w:marBottom w:val="0"/>
              <w:divBdr>
                <w:top w:val="none" w:sz="0" w:space="0" w:color="auto"/>
                <w:left w:val="none" w:sz="0" w:space="0" w:color="auto"/>
                <w:bottom w:val="none" w:sz="0" w:space="0" w:color="auto"/>
                <w:right w:val="none" w:sz="0" w:space="0" w:color="auto"/>
              </w:divBdr>
            </w:div>
            <w:div w:id="342829857">
              <w:marLeft w:val="0"/>
              <w:marRight w:val="0"/>
              <w:marTop w:val="0"/>
              <w:marBottom w:val="0"/>
              <w:divBdr>
                <w:top w:val="none" w:sz="0" w:space="0" w:color="auto"/>
                <w:left w:val="none" w:sz="0" w:space="0" w:color="auto"/>
                <w:bottom w:val="none" w:sz="0" w:space="0" w:color="auto"/>
                <w:right w:val="none" w:sz="0" w:space="0" w:color="auto"/>
              </w:divBdr>
            </w:div>
            <w:div w:id="463890810">
              <w:marLeft w:val="0"/>
              <w:marRight w:val="0"/>
              <w:marTop w:val="0"/>
              <w:marBottom w:val="0"/>
              <w:divBdr>
                <w:top w:val="none" w:sz="0" w:space="0" w:color="auto"/>
                <w:left w:val="none" w:sz="0" w:space="0" w:color="auto"/>
                <w:bottom w:val="none" w:sz="0" w:space="0" w:color="auto"/>
                <w:right w:val="none" w:sz="0" w:space="0" w:color="auto"/>
              </w:divBdr>
            </w:div>
            <w:div w:id="294259732">
              <w:marLeft w:val="0"/>
              <w:marRight w:val="0"/>
              <w:marTop w:val="0"/>
              <w:marBottom w:val="0"/>
              <w:divBdr>
                <w:top w:val="none" w:sz="0" w:space="0" w:color="auto"/>
                <w:left w:val="none" w:sz="0" w:space="0" w:color="auto"/>
                <w:bottom w:val="none" w:sz="0" w:space="0" w:color="auto"/>
                <w:right w:val="none" w:sz="0" w:space="0" w:color="auto"/>
              </w:divBdr>
            </w:div>
            <w:div w:id="1480995445">
              <w:marLeft w:val="0"/>
              <w:marRight w:val="0"/>
              <w:marTop w:val="0"/>
              <w:marBottom w:val="0"/>
              <w:divBdr>
                <w:top w:val="none" w:sz="0" w:space="0" w:color="auto"/>
                <w:left w:val="none" w:sz="0" w:space="0" w:color="auto"/>
                <w:bottom w:val="none" w:sz="0" w:space="0" w:color="auto"/>
                <w:right w:val="none" w:sz="0" w:space="0" w:color="auto"/>
              </w:divBdr>
            </w:div>
            <w:div w:id="1278098452">
              <w:marLeft w:val="0"/>
              <w:marRight w:val="0"/>
              <w:marTop w:val="0"/>
              <w:marBottom w:val="0"/>
              <w:divBdr>
                <w:top w:val="none" w:sz="0" w:space="0" w:color="auto"/>
                <w:left w:val="none" w:sz="0" w:space="0" w:color="auto"/>
                <w:bottom w:val="none" w:sz="0" w:space="0" w:color="auto"/>
                <w:right w:val="none" w:sz="0" w:space="0" w:color="auto"/>
              </w:divBdr>
            </w:div>
            <w:div w:id="1529416594">
              <w:marLeft w:val="0"/>
              <w:marRight w:val="0"/>
              <w:marTop w:val="0"/>
              <w:marBottom w:val="0"/>
              <w:divBdr>
                <w:top w:val="none" w:sz="0" w:space="0" w:color="auto"/>
                <w:left w:val="none" w:sz="0" w:space="0" w:color="auto"/>
                <w:bottom w:val="none" w:sz="0" w:space="0" w:color="auto"/>
                <w:right w:val="none" w:sz="0" w:space="0" w:color="auto"/>
              </w:divBdr>
            </w:div>
            <w:div w:id="2115203045">
              <w:marLeft w:val="0"/>
              <w:marRight w:val="0"/>
              <w:marTop w:val="0"/>
              <w:marBottom w:val="0"/>
              <w:divBdr>
                <w:top w:val="none" w:sz="0" w:space="0" w:color="auto"/>
                <w:left w:val="none" w:sz="0" w:space="0" w:color="auto"/>
                <w:bottom w:val="none" w:sz="0" w:space="0" w:color="auto"/>
                <w:right w:val="none" w:sz="0" w:space="0" w:color="auto"/>
              </w:divBdr>
            </w:div>
            <w:div w:id="1077442057">
              <w:marLeft w:val="0"/>
              <w:marRight w:val="0"/>
              <w:marTop w:val="0"/>
              <w:marBottom w:val="0"/>
              <w:divBdr>
                <w:top w:val="none" w:sz="0" w:space="0" w:color="auto"/>
                <w:left w:val="none" w:sz="0" w:space="0" w:color="auto"/>
                <w:bottom w:val="none" w:sz="0" w:space="0" w:color="auto"/>
                <w:right w:val="none" w:sz="0" w:space="0" w:color="auto"/>
              </w:divBdr>
            </w:div>
            <w:div w:id="1964074168">
              <w:marLeft w:val="0"/>
              <w:marRight w:val="0"/>
              <w:marTop w:val="0"/>
              <w:marBottom w:val="0"/>
              <w:divBdr>
                <w:top w:val="none" w:sz="0" w:space="0" w:color="auto"/>
                <w:left w:val="none" w:sz="0" w:space="0" w:color="auto"/>
                <w:bottom w:val="none" w:sz="0" w:space="0" w:color="auto"/>
                <w:right w:val="none" w:sz="0" w:space="0" w:color="auto"/>
              </w:divBdr>
            </w:div>
            <w:div w:id="377971778">
              <w:marLeft w:val="0"/>
              <w:marRight w:val="0"/>
              <w:marTop w:val="0"/>
              <w:marBottom w:val="0"/>
              <w:divBdr>
                <w:top w:val="none" w:sz="0" w:space="0" w:color="auto"/>
                <w:left w:val="none" w:sz="0" w:space="0" w:color="auto"/>
                <w:bottom w:val="none" w:sz="0" w:space="0" w:color="auto"/>
                <w:right w:val="none" w:sz="0" w:space="0" w:color="auto"/>
              </w:divBdr>
            </w:div>
            <w:div w:id="1507742185">
              <w:marLeft w:val="0"/>
              <w:marRight w:val="0"/>
              <w:marTop w:val="0"/>
              <w:marBottom w:val="0"/>
              <w:divBdr>
                <w:top w:val="none" w:sz="0" w:space="0" w:color="auto"/>
                <w:left w:val="none" w:sz="0" w:space="0" w:color="auto"/>
                <w:bottom w:val="none" w:sz="0" w:space="0" w:color="auto"/>
                <w:right w:val="none" w:sz="0" w:space="0" w:color="auto"/>
              </w:divBdr>
            </w:div>
            <w:div w:id="1815368526">
              <w:marLeft w:val="0"/>
              <w:marRight w:val="0"/>
              <w:marTop w:val="0"/>
              <w:marBottom w:val="0"/>
              <w:divBdr>
                <w:top w:val="none" w:sz="0" w:space="0" w:color="auto"/>
                <w:left w:val="none" w:sz="0" w:space="0" w:color="auto"/>
                <w:bottom w:val="none" w:sz="0" w:space="0" w:color="auto"/>
                <w:right w:val="none" w:sz="0" w:space="0" w:color="auto"/>
              </w:divBdr>
            </w:div>
            <w:div w:id="90900298">
              <w:marLeft w:val="0"/>
              <w:marRight w:val="0"/>
              <w:marTop w:val="0"/>
              <w:marBottom w:val="0"/>
              <w:divBdr>
                <w:top w:val="none" w:sz="0" w:space="0" w:color="auto"/>
                <w:left w:val="none" w:sz="0" w:space="0" w:color="auto"/>
                <w:bottom w:val="none" w:sz="0" w:space="0" w:color="auto"/>
                <w:right w:val="none" w:sz="0" w:space="0" w:color="auto"/>
              </w:divBdr>
            </w:div>
            <w:div w:id="1014111799">
              <w:marLeft w:val="0"/>
              <w:marRight w:val="0"/>
              <w:marTop w:val="0"/>
              <w:marBottom w:val="0"/>
              <w:divBdr>
                <w:top w:val="none" w:sz="0" w:space="0" w:color="auto"/>
                <w:left w:val="none" w:sz="0" w:space="0" w:color="auto"/>
                <w:bottom w:val="none" w:sz="0" w:space="0" w:color="auto"/>
                <w:right w:val="none" w:sz="0" w:space="0" w:color="auto"/>
              </w:divBdr>
            </w:div>
            <w:div w:id="956985986">
              <w:marLeft w:val="0"/>
              <w:marRight w:val="0"/>
              <w:marTop w:val="0"/>
              <w:marBottom w:val="0"/>
              <w:divBdr>
                <w:top w:val="none" w:sz="0" w:space="0" w:color="auto"/>
                <w:left w:val="none" w:sz="0" w:space="0" w:color="auto"/>
                <w:bottom w:val="none" w:sz="0" w:space="0" w:color="auto"/>
                <w:right w:val="none" w:sz="0" w:space="0" w:color="auto"/>
              </w:divBdr>
            </w:div>
            <w:div w:id="308947709">
              <w:marLeft w:val="0"/>
              <w:marRight w:val="0"/>
              <w:marTop w:val="0"/>
              <w:marBottom w:val="0"/>
              <w:divBdr>
                <w:top w:val="none" w:sz="0" w:space="0" w:color="auto"/>
                <w:left w:val="none" w:sz="0" w:space="0" w:color="auto"/>
                <w:bottom w:val="none" w:sz="0" w:space="0" w:color="auto"/>
                <w:right w:val="none" w:sz="0" w:space="0" w:color="auto"/>
              </w:divBdr>
            </w:div>
            <w:div w:id="1012150261">
              <w:marLeft w:val="0"/>
              <w:marRight w:val="0"/>
              <w:marTop w:val="0"/>
              <w:marBottom w:val="0"/>
              <w:divBdr>
                <w:top w:val="none" w:sz="0" w:space="0" w:color="auto"/>
                <w:left w:val="none" w:sz="0" w:space="0" w:color="auto"/>
                <w:bottom w:val="none" w:sz="0" w:space="0" w:color="auto"/>
                <w:right w:val="none" w:sz="0" w:space="0" w:color="auto"/>
              </w:divBdr>
            </w:div>
            <w:div w:id="1778989909">
              <w:marLeft w:val="0"/>
              <w:marRight w:val="0"/>
              <w:marTop w:val="0"/>
              <w:marBottom w:val="0"/>
              <w:divBdr>
                <w:top w:val="none" w:sz="0" w:space="0" w:color="auto"/>
                <w:left w:val="none" w:sz="0" w:space="0" w:color="auto"/>
                <w:bottom w:val="none" w:sz="0" w:space="0" w:color="auto"/>
                <w:right w:val="none" w:sz="0" w:space="0" w:color="auto"/>
              </w:divBdr>
            </w:div>
            <w:div w:id="1343707272">
              <w:marLeft w:val="0"/>
              <w:marRight w:val="0"/>
              <w:marTop w:val="0"/>
              <w:marBottom w:val="0"/>
              <w:divBdr>
                <w:top w:val="none" w:sz="0" w:space="0" w:color="auto"/>
                <w:left w:val="none" w:sz="0" w:space="0" w:color="auto"/>
                <w:bottom w:val="none" w:sz="0" w:space="0" w:color="auto"/>
                <w:right w:val="none" w:sz="0" w:space="0" w:color="auto"/>
              </w:divBdr>
            </w:div>
            <w:div w:id="204559318">
              <w:marLeft w:val="0"/>
              <w:marRight w:val="0"/>
              <w:marTop w:val="0"/>
              <w:marBottom w:val="0"/>
              <w:divBdr>
                <w:top w:val="none" w:sz="0" w:space="0" w:color="auto"/>
                <w:left w:val="none" w:sz="0" w:space="0" w:color="auto"/>
                <w:bottom w:val="none" w:sz="0" w:space="0" w:color="auto"/>
                <w:right w:val="none" w:sz="0" w:space="0" w:color="auto"/>
              </w:divBdr>
            </w:div>
            <w:div w:id="1480459666">
              <w:marLeft w:val="0"/>
              <w:marRight w:val="0"/>
              <w:marTop w:val="0"/>
              <w:marBottom w:val="0"/>
              <w:divBdr>
                <w:top w:val="none" w:sz="0" w:space="0" w:color="auto"/>
                <w:left w:val="none" w:sz="0" w:space="0" w:color="auto"/>
                <w:bottom w:val="none" w:sz="0" w:space="0" w:color="auto"/>
                <w:right w:val="none" w:sz="0" w:space="0" w:color="auto"/>
              </w:divBdr>
            </w:div>
            <w:div w:id="990713843">
              <w:marLeft w:val="0"/>
              <w:marRight w:val="0"/>
              <w:marTop w:val="0"/>
              <w:marBottom w:val="0"/>
              <w:divBdr>
                <w:top w:val="none" w:sz="0" w:space="0" w:color="auto"/>
                <w:left w:val="none" w:sz="0" w:space="0" w:color="auto"/>
                <w:bottom w:val="none" w:sz="0" w:space="0" w:color="auto"/>
                <w:right w:val="none" w:sz="0" w:space="0" w:color="auto"/>
              </w:divBdr>
            </w:div>
            <w:div w:id="1237401872">
              <w:marLeft w:val="0"/>
              <w:marRight w:val="0"/>
              <w:marTop w:val="0"/>
              <w:marBottom w:val="0"/>
              <w:divBdr>
                <w:top w:val="none" w:sz="0" w:space="0" w:color="auto"/>
                <w:left w:val="none" w:sz="0" w:space="0" w:color="auto"/>
                <w:bottom w:val="none" w:sz="0" w:space="0" w:color="auto"/>
                <w:right w:val="none" w:sz="0" w:space="0" w:color="auto"/>
              </w:divBdr>
            </w:div>
            <w:div w:id="426925503">
              <w:marLeft w:val="0"/>
              <w:marRight w:val="0"/>
              <w:marTop w:val="0"/>
              <w:marBottom w:val="0"/>
              <w:divBdr>
                <w:top w:val="none" w:sz="0" w:space="0" w:color="auto"/>
                <w:left w:val="none" w:sz="0" w:space="0" w:color="auto"/>
                <w:bottom w:val="none" w:sz="0" w:space="0" w:color="auto"/>
                <w:right w:val="none" w:sz="0" w:space="0" w:color="auto"/>
              </w:divBdr>
            </w:div>
            <w:div w:id="376902525">
              <w:marLeft w:val="0"/>
              <w:marRight w:val="0"/>
              <w:marTop w:val="0"/>
              <w:marBottom w:val="0"/>
              <w:divBdr>
                <w:top w:val="none" w:sz="0" w:space="0" w:color="auto"/>
                <w:left w:val="none" w:sz="0" w:space="0" w:color="auto"/>
                <w:bottom w:val="none" w:sz="0" w:space="0" w:color="auto"/>
                <w:right w:val="none" w:sz="0" w:space="0" w:color="auto"/>
              </w:divBdr>
            </w:div>
            <w:div w:id="542520339">
              <w:marLeft w:val="0"/>
              <w:marRight w:val="0"/>
              <w:marTop w:val="0"/>
              <w:marBottom w:val="0"/>
              <w:divBdr>
                <w:top w:val="none" w:sz="0" w:space="0" w:color="auto"/>
                <w:left w:val="none" w:sz="0" w:space="0" w:color="auto"/>
                <w:bottom w:val="none" w:sz="0" w:space="0" w:color="auto"/>
                <w:right w:val="none" w:sz="0" w:space="0" w:color="auto"/>
              </w:divBdr>
            </w:div>
            <w:div w:id="1494251747">
              <w:marLeft w:val="0"/>
              <w:marRight w:val="0"/>
              <w:marTop w:val="0"/>
              <w:marBottom w:val="0"/>
              <w:divBdr>
                <w:top w:val="none" w:sz="0" w:space="0" w:color="auto"/>
                <w:left w:val="none" w:sz="0" w:space="0" w:color="auto"/>
                <w:bottom w:val="none" w:sz="0" w:space="0" w:color="auto"/>
                <w:right w:val="none" w:sz="0" w:space="0" w:color="auto"/>
              </w:divBdr>
            </w:div>
            <w:div w:id="918171794">
              <w:marLeft w:val="0"/>
              <w:marRight w:val="0"/>
              <w:marTop w:val="0"/>
              <w:marBottom w:val="0"/>
              <w:divBdr>
                <w:top w:val="none" w:sz="0" w:space="0" w:color="auto"/>
                <w:left w:val="none" w:sz="0" w:space="0" w:color="auto"/>
                <w:bottom w:val="none" w:sz="0" w:space="0" w:color="auto"/>
                <w:right w:val="none" w:sz="0" w:space="0" w:color="auto"/>
              </w:divBdr>
            </w:div>
            <w:div w:id="1852913394">
              <w:marLeft w:val="0"/>
              <w:marRight w:val="0"/>
              <w:marTop w:val="0"/>
              <w:marBottom w:val="0"/>
              <w:divBdr>
                <w:top w:val="none" w:sz="0" w:space="0" w:color="auto"/>
                <w:left w:val="none" w:sz="0" w:space="0" w:color="auto"/>
                <w:bottom w:val="none" w:sz="0" w:space="0" w:color="auto"/>
                <w:right w:val="none" w:sz="0" w:space="0" w:color="auto"/>
              </w:divBdr>
            </w:div>
            <w:div w:id="1917091198">
              <w:marLeft w:val="0"/>
              <w:marRight w:val="0"/>
              <w:marTop w:val="0"/>
              <w:marBottom w:val="0"/>
              <w:divBdr>
                <w:top w:val="none" w:sz="0" w:space="0" w:color="auto"/>
                <w:left w:val="none" w:sz="0" w:space="0" w:color="auto"/>
                <w:bottom w:val="none" w:sz="0" w:space="0" w:color="auto"/>
                <w:right w:val="none" w:sz="0" w:space="0" w:color="auto"/>
              </w:divBdr>
            </w:div>
            <w:div w:id="1796097757">
              <w:marLeft w:val="0"/>
              <w:marRight w:val="0"/>
              <w:marTop w:val="0"/>
              <w:marBottom w:val="0"/>
              <w:divBdr>
                <w:top w:val="none" w:sz="0" w:space="0" w:color="auto"/>
                <w:left w:val="none" w:sz="0" w:space="0" w:color="auto"/>
                <w:bottom w:val="none" w:sz="0" w:space="0" w:color="auto"/>
                <w:right w:val="none" w:sz="0" w:space="0" w:color="auto"/>
              </w:divBdr>
            </w:div>
            <w:div w:id="774598597">
              <w:marLeft w:val="0"/>
              <w:marRight w:val="0"/>
              <w:marTop w:val="0"/>
              <w:marBottom w:val="0"/>
              <w:divBdr>
                <w:top w:val="none" w:sz="0" w:space="0" w:color="auto"/>
                <w:left w:val="none" w:sz="0" w:space="0" w:color="auto"/>
                <w:bottom w:val="none" w:sz="0" w:space="0" w:color="auto"/>
                <w:right w:val="none" w:sz="0" w:space="0" w:color="auto"/>
              </w:divBdr>
            </w:div>
            <w:div w:id="318727104">
              <w:marLeft w:val="0"/>
              <w:marRight w:val="0"/>
              <w:marTop w:val="0"/>
              <w:marBottom w:val="0"/>
              <w:divBdr>
                <w:top w:val="none" w:sz="0" w:space="0" w:color="auto"/>
                <w:left w:val="none" w:sz="0" w:space="0" w:color="auto"/>
                <w:bottom w:val="none" w:sz="0" w:space="0" w:color="auto"/>
                <w:right w:val="none" w:sz="0" w:space="0" w:color="auto"/>
              </w:divBdr>
            </w:div>
            <w:div w:id="1524515439">
              <w:marLeft w:val="0"/>
              <w:marRight w:val="0"/>
              <w:marTop w:val="0"/>
              <w:marBottom w:val="0"/>
              <w:divBdr>
                <w:top w:val="none" w:sz="0" w:space="0" w:color="auto"/>
                <w:left w:val="none" w:sz="0" w:space="0" w:color="auto"/>
                <w:bottom w:val="none" w:sz="0" w:space="0" w:color="auto"/>
                <w:right w:val="none" w:sz="0" w:space="0" w:color="auto"/>
              </w:divBdr>
            </w:div>
            <w:div w:id="1179276945">
              <w:marLeft w:val="0"/>
              <w:marRight w:val="0"/>
              <w:marTop w:val="0"/>
              <w:marBottom w:val="0"/>
              <w:divBdr>
                <w:top w:val="none" w:sz="0" w:space="0" w:color="auto"/>
                <w:left w:val="none" w:sz="0" w:space="0" w:color="auto"/>
                <w:bottom w:val="none" w:sz="0" w:space="0" w:color="auto"/>
                <w:right w:val="none" w:sz="0" w:space="0" w:color="auto"/>
              </w:divBdr>
            </w:div>
            <w:div w:id="285742677">
              <w:marLeft w:val="0"/>
              <w:marRight w:val="0"/>
              <w:marTop w:val="0"/>
              <w:marBottom w:val="0"/>
              <w:divBdr>
                <w:top w:val="none" w:sz="0" w:space="0" w:color="auto"/>
                <w:left w:val="none" w:sz="0" w:space="0" w:color="auto"/>
                <w:bottom w:val="none" w:sz="0" w:space="0" w:color="auto"/>
                <w:right w:val="none" w:sz="0" w:space="0" w:color="auto"/>
              </w:divBdr>
            </w:div>
            <w:div w:id="1244100223">
              <w:marLeft w:val="0"/>
              <w:marRight w:val="0"/>
              <w:marTop w:val="0"/>
              <w:marBottom w:val="0"/>
              <w:divBdr>
                <w:top w:val="none" w:sz="0" w:space="0" w:color="auto"/>
                <w:left w:val="none" w:sz="0" w:space="0" w:color="auto"/>
                <w:bottom w:val="none" w:sz="0" w:space="0" w:color="auto"/>
                <w:right w:val="none" w:sz="0" w:space="0" w:color="auto"/>
              </w:divBdr>
            </w:div>
            <w:div w:id="94911462">
              <w:marLeft w:val="0"/>
              <w:marRight w:val="0"/>
              <w:marTop w:val="0"/>
              <w:marBottom w:val="0"/>
              <w:divBdr>
                <w:top w:val="none" w:sz="0" w:space="0" w:color="auto"/>
                <w:left w:val="none" w:sz="0" w:space="0" w:color="auto"/>
                <w:bottom w:val="none" w:sz="0" w:space="0" w:color="auto"/>
                <w:right w:val="none" w:sz="0" w:space="0" w:color="auto"/>
              </w:divBdr>
            </w:div>
            <w:div w:id="273287147">
              <w:marLeft w:val="0"/>
              <w:marRight w:val="0"/>
              <w:marTop w:val="0"/>
              <w:marBottom w:val="0"/>
              <w:divBdr>
                <w:top w:val="none" w:sz="0" w:space="0" w:color="auto"/>
                <w:left w:val="none" w:sz="0" w:space="0" w:color="auto"/>
                <w:bottom w:val="none" w:sz="0" w:space="0" w:color="auto"/>
                <w:right w:val="none" w:sz="0" w:space="0" w:color="auto"/>
              </w:divBdr>
            </w:div>
            <w:div w:id="1536578397">
              <w:marLeft w:val="0"/>
              <w:marRight w:val="0"/>
              <w:marTop w:val="0"/>
              <w:marBottom w:val="0"/>
              <w:divBdr>
                <w:top w:val="none" w:sz="0" w:space="0" w:color="auto"/>
                <w:left w:val="none" w:sz="0" w:space="0" w:color="auto"/>
                <w:bottom w:val="none" w:sz="0" w:space="0" w:color="auto"/>
                <w:right w:val="none" w:sz="0" w:space="0" w:color="auto"/>
              </w:divBdr>
            </w:div>
            <w:div w:id="899904982">
              <w:marLeft w:val="0"/>
              <w:marRight w:val="0"/>
              <w:marTop w:val="0"/>
              <w:marBottom w:val="0"/>
              <w:divBdr>
                <w:top w:val="none" w:sz="0" w:space="0" w:color="auto"/>
                <w:left w:val="none" w:sz="0" w:space="0" w:color="auto"/>
                <w:bottom w:val="none" w:sz="0" w:space="0" w:color="auto"/>
                <w:right w:val="none" w:sz="0" w:space="0" w:color="auto"/>
              </w:divBdr>
            </w:div>
            <w:div w:id="986545987">
              <w:marLeft w:val="0"/>
              <w:marRight w:val="0"/>
              <w:marTop w:val="0"/>
              <w:marBottom w:val="0"/>
              <w:divBdr>
                <w:top w:val="none" w:sz="0" w:space="0" w:color="auto"/>
                <w:left w:val="none" w:sz="0" w:space="0" w:color="auto"/>
                <w:bottom w:val="none" w:sz="0" w:space="0" w:color="auto"/>
                <w:right w:val="none" w:sz="0" w:space="0" w:color="auto"/>
              </w:divBdr>
            </w:div>
            <w:div w:id="170702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62989">
      <w:bodyDiv w:val="1"/>
      <w:marLeft w:val="0"/>
      <w:marRight w:val="0"/>
      <w:marTop w:val="0"/>
      <w:marBottom w:val="0"/>
      <w:divBdr>
        <w:top w:val="none" w:sz="0" w:space="0" w:color="auto"/>
        <w:left w:val="none" w:sz="0" w:space="0" w:color="auto"/>
        <w:bottom w:val="none" w:sz="0" w:space="0" w:color="auto"/>
        <w:right w:val="none" w:sz="0" w:space="0" w:color="auto"/>
      </w:divBdr>
      <w:divsChild>
        <w:div w:id="570432274">
          <w:marLeft w:val="0"/>
          <w:marRight w:val="0"/>
          <w:marTop w:val="0"/>
          <w:marBottom w:val="0"/>
          <w:divBdr>
            <w:top w:val="none" w:sz="0" w:space="0" w:color="auto"/>
            <w:left w:val="none" w:sz="0" w:space="0" w:color="auto"/>
            <w:bottom w:val="none" w:sz="0" w:space="0" w:color="auto"/>
            <w:right w:val="none" w:sz="0" w:space="0" w:color="auto"/>
          </w:divBdr>
        </w:div>
      </w:divsChild>
    </w:div>
    <w:div w:id="370807937">
      <w:bodyDiv w:val="1"/>
      <w:marLeft w:val="0"/>
      <w:marRight w:val="0"/>
      <w:marTop w:val="0"/>
      <w:marBottom w:val="0"/>
      <w:divBdr>
        <w:top w:val="none" w:sz="0" w:space="0" w:color="auto"/>
        <w:left w:val="none" w:sz="0" w:space="0" w:color="auto"/>
        <w:bottom w:val="none" w:sz="0" w:space="0" w:color="auto"/>
        <w:right w:val="none" w:sz="0" w:space="0" w:color="auto"/>
      </w:divBdr>
    </w:div>
    <w:div w:id="408965209">
      <w:bodyDiv w:val="1"/>
      <w:marLeft w:val="0"/>
      <w:marRight w:val="0"/>
      <w:marTop w:val="0"/>
      <w:marBottom w:val="0"/>
      <w:divBdr>
        <w:top w:val="none" w:sz="0" w:space="0" w:color="auto"/>
        <w:left w:val="none" w:sz="0" w:space="0" w:color="auto"/>
        <w:bottom w:val="none" w:sz="0" w:space="0" w:color="auto"/>
        <w:right w:val="none" w:sz="0" w:space="0" w:color="auto"/>
      </w:divBdr>
    </w:div>
    <w:div w:id="489516730">
      <w:bodyDiv w:val="1"/>
      <w:marLeft w:val="0"/>
      <w:marRight w:val="0"/>
      <w:marTop w:val="0"/>
      <w:marBottom w:val="0"/>
      <w:divBdr>
        <w:top w:val="none" w:sz="0" w:space="0" w:color="auto"/>
        <w:left w:val="none" w:sz="0" w:space="0" w:color="auto"/>
        <w:bottom w:val="none" w:sz="0" w:space="0" w:color="auto"/>
        <w:right w:val="none" w:sz="0" w:space="0" w:color="auto"/>
      </w:divBdr>
      <w:divsChild>
        <w:div w:id="504906581">
          <w:marLeft w:val="0"/>
          <w:marRight w:val="0"/>
          <w:marTop w:val="0"/>
          <w:marBottom w:val="0"/>
          <w:divBdr>
            <w:top w:val="none" w:sz="0" w:space="0" w:color="auto"/>
            <w:left w:val="none" w:sz="0" w:space="0" w:color="auto"/>
            <w:bottom w:val="none" w:sz="0" w:space="0" w:color="auto"/>
            <w:right w:val="none" w:sz="0" w:space="0" w:color="auto"/>
          </w:divBdr>
        </w:div>
      </w:divsChild>
    </w:div>
    <w:div w:id="523783549">
      <w:bodyDiv w:val="1"/>
      <w:marLeft w:val="0"/>
      <w:marRight w:val="0"/>
      <w:marTop w:val="0"/>
      <w:marBottom w:val="0"/>
      <w:divBdr>
        <w:top w:val="none" w:sz="0" w:space="0" w:color="auto"/>
        <w:left w:val="none" w:sz="0" w:space="0" w:color="auto"/>
        <w:bottom w:val="none" w:sz="0" w:space="0" w:color="auto"/>
        <w:right w:val="none" w:sz="0" w:space="0" w:color="auto"/>
      </w:divBdr>
    </w:div>
    <w:div w:id="537858028">
      <w:bodyDiv w:val="1"/>
      <w:marLeft w:val="0"/>
      <w:marRight w:val="0"/>
      <w:marTop w:val="0"/>
      <w:marBottom w:val="0"/>
      <w:divBdr>
        <w:top w:val="none" w:sz="0" w:space="0" w:color="auto"/>
        <w:left w:val="none" w:sz="0" w:space="0" w:color="auto"/>
        <w:bottom w:val="none" w:sz="0" w:space="0" w:color="auto"/>
        <w:right w:val="none" w:sz="0" w:space="0" w:color="auto"/>
      </w:divBdr>
    </w:div>
    <w:div w:id="591478138">
      <w:bodyDiv w:val="1"/>
      <w:marLeft w:val="0"/>
      <w:marRight w:val="0"/>
      <w:marTop w:val="0"/>
      <w:marBottom w:val="0"/>
      <w:divBdr>
        <w:top w:val="none" w:sz="0" w:space="0" w:color="auto"/>
        <w:left w:val="none" w:sz="0" w:space="0" w:color="auto"/>
        <w:bottom w:val="none" w:sz="0" w:space="0" w:color="auto"/>
        <w:right w:val="none" w:sz="0" w:space="0" w:color="auto"/>
      </w:divBdr>
    </w:div>
    <w:div w:id="686903714">
      <w:bodyDiv w:val="1"/>
      <w:marLeft w:val="0"/>
      <w:marRight w:val="0"/>
      <w:marTop w:val="0"/>
      <w:marBottom w:val="0"/>
      <w:divBdr>
        <w:top w:val="none" w:sz="0" w:space="0" w:color="auto"/>
        <w:left w:val="none" w:sz="0" w:space="0" w:color="auto"/>
        <w:bottom w:val="none" w:sz="0" w:space="0" w:color="auto"/>
        <w:right w:val="none" w:sz="0" w:space="0" w:color="auto"/>
      </w:divBdr>
    </w:div>
    <w:div w:id="731075694">
      <w:bodyDiv w:val="1"/>
      <w:marLeft w:val="0"/>
      <w:marRight w:val="0"/>
      <w:marTop w:val="0"/>
      <w:marBottom w:val="0"/>
      <w:divBdr>
        <w:top w:val="none" w:sz="0" w:space="0" w:color="auto"/>
        <w:left w:val="none" w:sz="0" w:space="0" w:color="auto"/>
        <w:bottom w:val="none" w:sz="0" w:space="0" w:color="auto"/>
        <w:right w:val="none" w:sz="0" w:space="0" w:color="auto"/>
      </w:divBdr>
    </w:div>
    <w:div w:id="763720038">
      <w:bodyDiv w:val="1"/>
      <w:marLeft w:val="0"/>
      <w:marRight w:val="0"/>
      <w:marTop w:val="0"/>
      <w:marBottom w:val="0"/>
      <w:divBdr>
        <w:top w:val="none" w:sz="0" w:space="0" w:color="auto"/>
        <w:left w:val="none" w:sz="0" w:space="0" w:color="auto"/>
        <w:bottom w:val="none" w:sz="0" w:space="0" w:color="auto"/>
        <w:right w:val="none" w:sz="0" w:space="0" w:color="auto"/>
      </w:divBdr>
      <w:divsChild>
        <w:div w:id="183595781">
          <w:marLeft w:val="0"/>
          <w:marRight w:val="0"/>
          <w:marTop w:val="0"/>
          <w:marBottom w:val="0"/>
          <w:divBdr>
            <w:top w:val="none" w:sz="0" w:space="0" w:color="auto"/>
            <w:left w:val="none" w:sz="0" w:space="0" w:color="auto"/>
            <w:bottom w:val="none" w:sz="0" w:space="0" w:color="auto"/>
            <w:right w:val="none" w:sz="0" w:space="0" w:color="auto"/>
          </w:divBdr>
          <w:divsChild>
            <w:div w:id="416906215">
              <w:marLeft w:val="0"/>
              <w:marRight w:val="0"/>
              <w:marTop w:val="0"/>
              <w:marBottom w:val="0"/>
              <w:divBdr>
                <w:top w:val="none" w:sz="0" w:space="0" w:color="auto"/>
                <w:left w:val="none" w:sz="0" w:space="0" w:color="auto"/>
                <w:bottom w:val="none" w:sz="0" w:space="0" w:color="auto"/>
                <w:right w:val="none" w:sz="0" w:space="0" w:color="auto"/>
              </w:divBdr>
              <w:divsChild>
                <w:div w:id="195310750">
                  <w:marLeft w:val="0"/>
                  <w:marRight w:val="0"/>
                  <w:marTop w:val="0"/>
                  <w:marBottom w:val="0"/>
                  <w:divBdr>
                    <w:top w:val="none" w:sz="0" w:space="0" w:color="auto"/>
                    <w:left w:val="none" w:sz="0" w:space="0" w:color="auto"/>
                    <w:bottom w:val="none" w:sz="0" w:space="0" w:color="auto"/>
                    <w:right w:val="none" w:sz="0" w:space="0" w:color="auto"/>
                  </w:divBdr>
                  <w:divsChild>
                    <w:div w:id="401224624">
                      <w:marLeft w:val="0"/>
                      <w:marRight w:val="0"/>
                      <w:marTop w:val="0"/>
                      <w:marBottom w:val="0"/>
                      <w:divBdr>
                        <w:top w:val="none" w:sz="0" w:space="0" w:color="auto"/>
                        <w:left w:val="none" w:sz="0" w:space="0" w:color="auto"/>
                        <w:bottom w:val="none" w:sz="0" w:space="0" w:color="auto"/>
                        <w:right w:val="none" w:sz="0" w:space="0" w:color="auto"/>
                      </w:divBdr>
                      <w:divsChild>
                        <w:div w:id="947001750">
                          <w:marLeft w:val="240"/>
                          <w:marRight w:val="0"/>
                          <w:marTop w:val="240"/>
                          <w:marBottom w:val="240"/>
                          <w:divBdr>
                            <w:top w:val="none" w:sz="0" w:space="0" w:color="auto"/>
                            <w:left w:val="none" w:sz="0" w:space="0" w:color="auto"/>
                            <w:bottom w:val="none" w:sz="0" w:space="0" w:color="auto"/>
                            <w:right w:val="none" w:sz="0" w:space="0" w:color="auto"/>
                          </w:divBdr>
                          <w:divsChild>
                            <w:div w:id="1185752555">
                              <w:marLeft w:val="0"/>
                              <w:marRight w:val="0"/>
                              <w:marTop w:val="0"/>
                              <w:marBottom w:val="240"/>
                              <w:divBdr>
                                <w:top w:val="none" w:sz="0" w:space="0" w:color="auto"/>
                                <w:left w:val="none" w:sz="0" w:space="0" w:color="auto"/>
                                <w:bottom w:val="none" w:sz="0" w:space="0" w:color="auto"/>
                                <w:right w:val="none" w:sz="0" w:space="0" w:color="auto"/>
                              </w:divBdr>
                              <w:divsChild>
                                <w:div w:id="10374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9160465">
      <w:bodyDiv w:val="1"/>
      <w:marLeft w:val="0"/>
      <w:marRight w:val="0"/>
      <w:marTop w:val="0"/>
      <w:marBottom w:val="0"/>
      <w:divBdr>
        <w:top w:val="none" w:sz="0" w:space="0" w:color="auto"/>
        <w:left w:val="none" w:sz="0" w:space="0" w:color="auto"/>
        <w:bottom w:val="none" w:sz="0" w:space="0" w:color="auto"/>
        <w:right w:val="none" w:sz="0" w:space="0" w:color="auto"/>
      </w:divBdr>
    </w:div>
    <w:div w:id="853376039">
      <w:bodyDiv w:val="1"/>
      <w:marLeft w:val="0"/>
      <w:marRight w:val="0"/>
      <w:marTop w:val="0"/>
      <w:marBottom w:val="0"/>
      <w:divBdr>
        <w:top w:val="none" w:sz="0" w:space="0" w:color="auto"/>
        <w:left w:val="none" w:sz="0" w:space="0" w:color="auto"/>
        <w:bottom w:val="none" w:sz="0" w:space="0" w:color="auto"/>
        <w:right w:val="none" w:sz="0" w:space="0" w:color="auto"/>
      </w:divBdr>
      <w:divsChild>
        <w:div w:id="1074663553">
          <w:marLeft w:val="0"/>
          <w:marRight w:val="0"/>
          <w:marTop w:val="0"/>
          <w:marBottom w:val="0"/>
          <w:divBdr>
            <w:top w:val="none" w:sz="0" w:space="0" w:color="auto"/>
            <w:left w:val="none" w:sz="0" w:space="0" w:color="auto"/>
            <w:bottom w:val="none" w:sz="0" w:space="0" w:color="auto"/>
            <w:right w:val="none" w:sz="0" w:space="0" w:color="auto"/>
          </w:divBdr>
        </w:div>
      </w:divsChild>
    </w:div>
    <w:div w:id="1007441188">
      <w:bodyDiv w:val="1"/>
      <w:marLeft w:val="0"/>
      <w:marRight w:val="0"/>
      <w:marTop w:val="0"/>
      <w:marBottom w:val="0"/>
      <w:divBdr>
        <w:top w:val="none" w:sz="0" w:space="0" w:color="auto"/>
        <w:left w:val="none" w:sz="0" w:space="0" w:color="auto"/>
        <w:bottom w:val="none" w:sz="0" w:space="0" w:color="auto"/>
        <w:right w:val="none" w:sz="0" w:space="0" w:color="auto"/>
      </w:divBdr>
      <w:divsChild>
        <w:div w:id="1149397942">
          <w:marLeft w:val="0"/>
          <w:marRight w:val="0"/>
          <w:marTop w:val="0"/>
          <w:marBottom w:val="0"/>
          <w:divBdr>
            <w:top w:val="none" w:sz="0" w:space="0" w:color="auto"/>
            <w:left w:val="none" w:sz="0" w:space="0" w:color="auto"/>
            <w:bottom w:val="none" w:sz="0" w:space="0" w:color="auto"/>
            <w:right w:val="none" w:sz="0" w:space="0" w:color="auto"/>
          </w:divBdr>
        </w:div>
      </w:divsChild>
    </w:div>
    <w:div w:id="1025785224">
      <w:bodyDiv w:val="1"/>
      <w:marLeft w:val="0"/>
      <w:marRight w:val="0"/>
      <w:marTop w:val="0"/>
      <w:marBottom w:val="0"/>
      <w:divBdr>
        <w:top w:val="none" w:sz="0" w:space="0" w:color="auto"/>
        <w:left w:val="none" w:sz="0" w:space="0" w:color="auto"/>
        <w:bottom w:val="none" w:sz="0" w:space="0" w:color="auto"/>
        <w:right w:val="none" w:sz="0" w:space="0" w:color="auto"/>
      </w:divBdr>
      <w:divsChild>
        <w:div w:id="790244854">
          <w:marLeft w:val="0"/>
          <w:marRight w:val="0"/>
          <w:marTop w:val="0"/>
          <w:marBottom w:val="0"/>
          <w:divBdr>
            <w:top w:val="none" w:sz="0" w:space="0" w:color="auto"/>
            <w:left w:val="none" w:sz="0" w:space="0" w:color="auto"/>
            <w:bottom w:val="none" w:sz="0" w:space="0" w:color="auto"/>
            <w:right w:val="none" w:sz="0" w:space="0" w:color="auto"/>
          </w:divBdr>
        </w:div>
      </w:divsChild>
    </w:div>
    <w:div w:id="1030958966">
      <w:bodyDiv w:val="1"/>
      <w:marLeft w:val="0"/>
      <w:marRight w:val="0"/>
      <w:marTop w:val="0"/>
      <w:marBottom w:val="0"/>
      <w:divBdr>
        <w:top w:val="none" w:sz="0" w:space="0" w:color="auto"/>
        <w:left w:val="none" w:sz="0" w:space="0" w:color="auto"/>
        <w:bottom w:val="none" w:sz="0" w:space="0" w:color="auto"/>
        <w:right w:val="none" w:sz="0" w:space="0" w:color="auto"/>
      </w:divBdr>
    </w:div>
    <w:div w:id="1033847562">
      <w:bodyDiv w:val="1"/>
      <w:marLeft w:val="0"/>
      <w:marRight w:val="0"/>
      <w:marTop w:val="0"/>
      <w:marBottom w:val="0"/>
      <w:divBdr>
        <w:top w:val="none" w:sz="0" w:space="0" w:color="auto"/>
        <w:left w:val="none" w:sz="0" w:space="0" w:color="auto"/>
        <w:bottom w:val="none" w:sz="0" w:space="0" w:color="auto"/>
        <w:right w:val="none" w:sz="0" w:space="0" w:color="auto"/>
      </w:divBdr>
    </w:div>
    <w:div w:id="1039207258">
      <w:bodyDiv w:val="1"/>
      <w:marLeft w:val="0"/>
      <w:marRight w:val="0"/>
      <w:marTop w:val="0"/>
      <w:marBottom w:val="0"/>
      <w:divBdr>
        <w:top w:val="none" w:sz="0" w:space="0" w:color="auto"/>
        <w:left w:val="none" w:sz="0" w:space="0" w:color="auto"/>
        <w:bottom w:val="none" w:sz="0" w:space="0" w:color="auto"/>
        <w:right w:val="none" w:sz="0" w:space="0" w:color="auto"/>
      </w:divBdr>
    </w:div>
    <w:div w:id="1143934885">
      <w:bodyDiv w:val="1"/>
      <w:marLeft w:val="0"/>
      <w:marRight w:val="0"/>
      <w:marTop w:val="0"/>
      <w:marBottom w:val="0"/>
      <w:divBdr>
        <w:top w:val="none" w:sz="0" w:space="0" w:color="auto"/>
        <w:left w:val="none" w:sz="0" w:space="0" w:color="auto"/>
        <w:bottom w:val="none" w:sz="0" w:space="0" w:color="auto"/>
        <w:right w:val="none" w:sz="0" w:space="0" w:color="auto"/>
      </w:divBdr>
      <w:divsChild>
        <w:div w:id="2143384566">
          <w:marLeft w:val="0"/>
          <w:marRight w:val="0"/>
          <w:marTop w:val="0"/>
          <w:marBottom w:val="0"/>
          <w:divBdr>
            <w:top w:val="none" w:sz="0" w:space="0" w:color="auto"/>
            <w:left w:val="none" w:sz="0" w:space="0" w:color="auto"/>
            <w:bottom w:val="none" w:sz="0" w:space="0" w:color="auto"/>
            <w:right w:val="none" w:sz="0" w:space="0" w:color="auto"/>
          </w:divBdr>
        </w:div>
      </w:divsChild>
    </w:div>
    <w:div w:id="1229075797">
      <w:bodyDiv w:val="1"/>
      <w:marLeft w:val="0"/>
      <w:marRight w:val="0"/>
      <w:marTop w:val="0"/>
      <w:marBottom w:val="0"/>
      <w:divBdr>
        <w:top w:val="none" w:sz="0" w:space="0" w:color="auto"/>
        <w:left w:val="none" w:sz="0" w:space="0" w:color="auto"/>
        <w:bottom w:val="none" w:sz="0" w:space="0" w:color="auto"/>
        <w:right w:val="none" w:sz="0" w:space="0" w:color="auto"/>
      </w:divBdr>
      <w:divsChild>
        <w:div w:id="803431610">
          <w:marLeft w:val="0"/>
          <w:marRight w:val="0"/>
          <w:marTop w:val="0"/>
          <w:marBottom w:val="0"/>
          <w:divBdr>
            <w:top w:val="none" w:sz="0" w:space="0" w:color="auto"/>
            <w:left w:val="none" w:sz="0" w:space="0" w:color="auto"/>
            <w:bottom w:val="none" w:sz="0" w:space="0" w:color="auto"/>
            <w:right w:val="none" w:sz="0" w:space="0" w:color="auto"/>
          </w:divBdr>
        </w:div>
      </w:divsChild>
    </w:div>
    <w:div w:id="1263993685">
      <w:bodyDiv w:val="1"/>
      <w:marLeft w:val="0"/>
      <w:marRight w:val="0"/>
      <w:marTop w:val="0"/>
      <w:marBottom w:val="0"/>
      <w:divBdr>
        <w:top w:val="none" w:sz="0" w:space="0" w:color="auto"/>
        <w:left w:val="none" w:sz="0" w:space="0" w:color="auto"/>
        <w:bottom w:val="none" w:sz="0" w:space="0" w:color="auto"/>
        <w:right w:val="none" w:sz="0" w:space="0" w:color="auto"/>
      </w:divBdr>
      <w:divsChild>
        <w:div w:id="801655732">
          <w:marLeft w:val="0"/>
          <w:marRight w:val="0"/>
          <w:marTop w:val="0"/>
          <w:marBottom w:val="0"/>
          <w:divBdr>
            <w:top w:val="none" w:sz="0" w:space="0" w:color="auto"/>
            <w:left w:val="none" w:sz="0" w:space="0" w:color="auto"/>
            <w:bottom w:val="none" w:sz="0" w:space="0" w:color="auto"/>
            <w:right w:val="none" w:sz="0" w:space="0" w:color="auto"/>
          </w:divBdr>
        </w:div>
      </w:divsChild>
    </w:div>
    <w:div w:id="1310751049">
      <w:bodyDiv w:val="1"/>
      <w:marLeft w:val="0"/>
      <w:marRight w:val="0"/>
      <w:marTop w:val="0"/>
      <w:marBottom w:val="0"/>
      <w:divBdr>
        <w:top w:val="none" w:sz="0" w:space="0" w:color="auto"/>
        <w:left w:val="none" w:sz="0" w:space="0" w:color="auto"/>
        <w:bottom w:val="none" w:sz="0" w:space="0" w:color="auto"/>
        <w:right w:val="none" w:sz="0" w:space="0" w:color="auto"/>
      </w:divBdr>
      <w:divsChild>
        <w:div w:id="2046321039">
          <w:marLeft w:val="0"/>
          <w:marRight w:val="0"/>
          <w:marTop w:val="0"/>
          <w:marBottom w:val="0"/>
          <w:divBdr>
            <w:top w:val="none" w:sz="0" w:space="0" w:color="auto"/>
            <w:left w:val="none" w:sz="0" w:space="0" w:color="auto"/>
            <w:bottom w:val="none" w:sz="0" w:space="0" w:color="auto"/>
            <w:right w:val="none" w:sz="0" w:space="0" w:color="auto"/>
          </w:divBdr>
        </w:div>
      </w:divsChild>
    </w:div>
    <w:div w:id="1355307192">
      <w:bodyDiv w:val="1"/>
      <w:marLeft w:val="0"/>
      <w:marRight w:val="0"/>
      <w:marTop w:val="0"/>
      <w:marBottom w:val="0"/>
      <w:divBdr>
        <w:top w:val="none" w:sz="0" w:space="0" w:color="auto"/>
        <w:left w:val="none" w:sz="0" w:space="0" w:color="auto"/>
        <w:bottom w:val="none" w:sz="0" w:space="0" w:color="auto"/>
        <w:right w:val="none" w:sz="0" w:space="0" w:color="auto"/>
      </w:divBdr>
    </w:div>
    <w:div w:id="1374428480">
      <w:bodyDiv w:val="1"/>
      <w:marLeft w:val="0"/>
      <w:marRight w:val="0"/>
      <w:marTop w:val="0"/>
      <w:marBottom w:val="0"/>
      <w:divBdr>
        <w:top w:val="none" w:sz="0" w:space="0" w:color="auto"/>
        <w:left w:val="none" w:sz="0" w:space="0" w:color="auto"/>
        <w:bottom w:val="none" w:sz="0" w:space="0" w:color="auto"/>
        <w:right w:val="none" w:sz="0" w:space="0" w:color="auto"/>
      </w:divBdr>
    </w:div>
    <w:div w:id="1408069825">
      <w:bodyDiv w:val="1"/>
      <w:marLeft w:val="0"/>
      <w:marRight w:val="0"/>
      <w:marTop w:val="0"/>
      <w:marBottom w:val="0"/>
      <w:divBdr>
        <w:top w:val="none" w:sz="0" w:space="0" w:color="auto"/>
        <w:left w:val="none" w:sz="0" w:space="0" w:color="auto"/>
        <w:bottom w:val="none" w:sz="0" w:space="0" w:color="auto"/>
        <w:right w:val="none" w:sz="0" w:space="0" w:color="auto"/>
      </w:divBdr>
    </w:div>
    <w:div w:id="1434940251">
      <w:bodyDiv w:val="1"/>
      <w:marLeft w:val="0"/>
      <w:marRight w:val="0"/>
      <w:marTop w:val="0"/>
      <w:marBottom w:val="0"/>
      <w:divBdr>
        <w:top w:val="none" w:sz="0" w:space="0" w:color="auto"/>
        <w:left w:val="none" w:sz="0" w:space="0" w:color="auto"/>
        <w:bottom w:val="none" w:sz="0" w:space="0" w:color="auto"/>
        <w:right w:val="none" w:sz="0" w:space="0" w:color="auto"/>
      </w:divBdr>
    </w:div>
    <w:div w:id="1490711982">
      <w:bodyDiv w:val="1"/>
      <w:marLeft w:val="0"/>
      <w:marRight w:val="0"/>
      <w:marTop w:val="0"/>
      <w:marBottom w:val="0"/>
      <w:divBdr>
        <w:top w:val="none" w:sz="0" w:space="0" w:color="auto"/>
        <w:left w:val="none" w:sz="0" w:space="0" w:color="auto"/>
        <w:bottom w:val="none" w:sz="0" w:space="0" w:color="auto"/>
        <w:right w:val="none" w:sz="0" w:space="0" w:color="auto"/>
      </w:divBdr>
      <w:divsChild>
        <w:div w:id="1417478410">
          <w:marLeft w:val="0"/>
          <w:marRight w:val="0"/>
          <w:marTop w:val="0"/>
          <w:marBottom w:val="0"/>
          <w:divBdr>
            <w:top w:val="none" w:sz="0" w:space="0" w:color="auto"/>
            <w:left w:val="none" w:sz="0" w:space="0" w:color="auto"/>
            <w:bottom w:val="none" w:sz="0" w:space="0" w:color="auto"/>
            <w:right w:val="none" w:sz="0" w:space="0" w:color="auto"/>
          </w:divBdr>
        </w:div>
      </w:divsChild>
    </w:div>
    <w:div w:id="1517772898">
      <w:bodyDiv w:val="1"/>
      <w:marLeft w:val="0"/>
      <w:marRight w:val="0"/>
      <w:marTop w:val="0"/>
      <w:marBottom w:val="0"/>
      <w:divBdr>
        <w:top w:val="none" w:sz="0" w:space="0" w:color="auto"/>
        <w:left w:val="none" w:sz="0" w:space="0" w:color="auto"/>
        <w:bottom w:val="none" w:sz="0" w:space="0" w:color="auto"/>
        <w:right w:val="none" w:sz="0" w:space="0" w:color="auto"/>
      </w:divBdr>
      <w:divsChild>
        <w:div w:id="323243356">
          <w:marLeft w:val="0"/>
          <w:marRight w:val="0"/>
          <w:marTop w:val="0"/>
          <w:marBottom w:val="0"/>
          <w:divBdr>
            <w:top w:val="none" w:sz="0" w:space="0" w:color="auto"/>
            <w:left w:val="none" w:sz="0" w:space="0" w:color="auto"/>
            <w:bottom w:val="none" w:sz="0" w:space="0" w:color="auto"/>
            <w:right w:val="none" w:sz="0" w:space="0" w:color="auto"/>
          </w:divBdr>
        </w:div>
      </w:divsChild>
    </w:div>
    <w:div w:id="1618367407">
      <w:bodyDiv w:val="1"/>
      <w:marLeft w:val="0"/>
      <w:marRight w:val="0"/>
      <w:marTop w:val="0"/>
      <w:marBottom w:val="0"/>
      <w:divBdr>
        <w:top w:val="none" w:sz="0" w:space="0" w:color="auto"/>
        <w:left w:val="none" w:sz="0" w:space="0" w:color="auto"/>
        <w:bottom w:val="none" w:sz="0" w:space="0" w:color="auto"/>
        <w:right w:val="none" w:sz="0" w:space="0" w:color="auto"/>
      </w:divBdr>
    </w:div>
    <w:div w:id="1636135535">
      <w:bodyDiv w:val="1"/>
      <w:marLeft w:val="0"/>
      <w:marRight w:val="0"/>
      <w:marTop w:val="0"/>
      <w:marBottom w:val="0"/>
      <w:divBdr>
        <w:top w:val="none" w:sz="0" w:space="0" w:color="auto"/>
        <w:left w:val="none" w:sz="0" w:space="0" w:color="auto"/>
        <w:bottom w:val="none" w:sz="0" w:space="0" w:color="auto"/>
        <w:right w:val="none" w:sz="0" w:space="0" w:color="auto"/>
      </w:divBdr>
    </w:div>
    <w:div w:id="1713112224">
      <w:bodyDiv w:val="1"/>
      <w:marLeft w:val="0"/>
      <w:marRight w:val="0"/>
      <w:marTop w:val="0"/>
      <w:marBottom w:val="0"/>
      <w:divBdr>
        <w:top w:val="none" w:sz="0" w:space="0" w:color="auto"/>
        <w:left w:val="none" w:sz="0" w:space="0" w:color="auto"/>
        <w:bottom w:val="none" w:sz="0" w:space="0" w:color="auto"/>
        <w:right w:val="none" w:sz="0" w:space="0" w:color="auto"/>
      </w:divBdr>
    </w:div>
    <w:div w:id="1995522170">
      <w:bodyDiv w:val="1"/>
      <w:marLeft w:val="0"/>
      <w:marRight w:val="0"/>
      <w:marTop w:val="0"/>
      <w:marBottom w:val="0"/>
      <w:divBdr>
        <w:top w:val="none" w:sz="0" w:space="0" w:color="auto"/>
        <w:left w:val="none" w:sz="0" w:space="0" w:color="auto"/>
        <w:bottom w:val="none" w:sz="0" w:space="0" w:color="auto"/>
        <w:right w:val="none" w:sz="0" w:space="0" w:color="auto"/>
      </w:divBdr>
    </w:div>
    <w:div w:id="2010323333">
      <w:bodyDiv w:val="1"/>
      <w:marLeft w:val="0"/>
      <w:marRight w:val="0"/>
      <w:marTop w:val="0"/>
      <w:marBottom w:val="0"/>
      <w:divBdr>
        <w:top w:val="none" w:sz="0" w:space="0" w:color="auto"/>
        <w:left w:val="none" w:sz="0" w:space="0" w:color="auto"/>
        <w:bottom w:val="none" w:sz="0" w:space="0" w:color="auto"/>
        <w:right w:val="none" w:sz="0" w:space="0" w:color="auto"/>
      </w:divBdr>
      <w:divsChild>
        <w:div w:id="1029834969">
          <w:marLeft w:val="0"/>
          <w:marRight w:val="0"/>
          <w:marTop w:val="0"/>
          <w:marBottom w:val="0"/>
          <w:divBdr>
            <w:top w:val="none" w:sz="0" w:space="0" w:color="auto"/>
            <w:left w:val="none" w:sz="0" w:space="0" w:color="auto"/>
            <w:bottom w:val="none" w:sz="0" w:space="0" w:color="auto"/>
            <w:right w:val="none" w:sz="0" w:space="0" w:color="auto"/>
          </w:divBdr>
        </w:div>
      </w:divsChild>
    </w:div>
    <w:div w:id="2031904814">
      <w:bodyDiv w:val="1"/>
      <w:marLeft w:val="0"/>
      <w:marRight w:val="0"/>
      <w:marTop w:val="0"/>
      <w:marBottom w:val="0"/>
      <w:divBdr>
        <w:top w:val="none" w:sz="0" w:space="0" w:color="auto"/>
        <w:left w:val="none" w:sz="0" w:space="0" w:color="auto"/>
        <w:bottom w:val="none" w:sz="0" w:space="0" w:color="auto"/>
        <w:right w:val="none" w:sz="0" w:space="0" w:color="auto"/>
      </w:divBdr>
    </w:div>
    <w:div w:id="2040817148">
      <w:bodyDiv w:val="1"/>
      <w:marLeft w:val="0"/>
      <w:marRight w:val="0"/>
      <w:marTop w:val="0"/>
      <w:marBottom w:val="0"/>
      <w:divBdr>
        <w:top w:val="none" w:sz="0" w:space="0" w:color="auto"/>
        <w:left w:val="none" w:sz="0" w:space="0" w:color="auto"/>
        <w:bottom w:val="none" w:sz="0" w:space="0" w:color="auto"/>
        <w:right w:val="none" w:sz="0" w:space="0" w:color="auto"/>
      </w:divBdr>
      <w:divsChild>
        <w:div w:id="2141724110">
          <w:marLeft w:val="0"/>
          <w:marRight w:val="0"/>
          <w:marTop w:val="0"/>
          <w:marBottom w:val="0"/>
          <w:divBdr>
            <w:top w:val="none" w:sz="0" w:space="0" w:color="auto"/>
            <w:left w:val="none" w:sz="0" w:space="0" w:color="auto"/>
            <w:bottom w:val="none" w:sz="0" w:space="0" w:color="auto"/>
            <w:right w:val="none" w:sz="0" w:space="0" w:color="auto"/>
          </w:divBdr>
        </w:div>
      </w:divsChild>
    </w:div>
    <w:div w:id="2062095258">
      <w:bodyDiv w:val="1"/>
      <w:marLeft w:val="0"/>
      <w:marRight w:val="0"/>
      <w:marTop w:val="0"/>
      <w:marBottom w:val="0"/>
      <w:divBdr>
        <w:top w:val="none" w:sz="0" w:space="0" w:color="auto"/>
        <w:left w:val="none" w:sz="0" w:space="0" w:color="auto"/>
        <w:bottom w:val="none" w:sz="0" w:space="0" w:color="auto"/>
        <w:right w:val="none" w:sz="0" w:space="0" w:color="auto"/>
      </w:divBdr>
    </w:div>
    <w:div w:id="2134592742">
      <w:bodyDiv w:val="1"/>
      <w:marLeft w:val="0"/>
      <w:marRight w:val="0"/>
      <w:marTop w:val="0"/>
      <w:marBottom w:val="0"/>
      <w:divBdr>
        <w:top w:val="none" w:sz="0" w:space="0" w:color="auto"/>
        <w:left w:val="none" w:sz="0" w:space="0" w:color="auto"/>
        <w:bottom w:val="none" w:sz="0" w:space="0" w:color="auto"/>
        <w:right w:val="none" w:sz="0" w:space="0" w:color="auto"/>
      </w:divBdr>
    </w:div>
    <w:div w:id="2145076436">
      <w:bodyDiv w:val="1"/>
      <w:marLeft w:val="0"/>
      <w:marRight w:val="0"/>
      <w:marTop w:val="0"/>
      <w:marBottom w:val="0"/>
      <w:divBdr>
        <w:top w:val="none" w:sz="0" w:space="0" w:color="auto"/>
        <w:left w:val="none" w:sz="0" w:space="0" w:color="auto"/>
        <w:bottom w:val="none" w:sz="0" w:space="0" w:color="auto"/>
        <w:right w:val="none" w:sz="0" w:space="0" w:color="auto"/>
      </w:divBdr>
      <w:divsChild>
        <w:div w:id="16791109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gi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code.earthengine.google.com/datasets/" TargetMode="External"/><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openforis.org/support"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0.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explorer.earthengine.google.com/"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hyperlink" Target="http://pyrite.sig-gis.com/geoserver/wms" TargetMode="External"/><Relationship Id="rId57" Type="http://schemas.openxmlformats.org/officeDocument/2006/relationships/image" Target="media/image46.png"/><Relationship Id="rId10" Type="http://schemas.openxmlformats.org/officeDocument/2006/relationships/image" Target="media/image3.gif"/><Relationship Id="rId31" Type="http://schemas.openxmlformats.org/officeDocument/2006/relationships/hyperlink" Target="https://github.com/openforis/collect-earth-online/issues" TargetMode="External"/><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explorer.earthengine.google.com/"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41E1BF-B734-4D3C-8705-A00BFFA39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34</Pages>
  <Words>4974</Words>
  <Characters>28356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Exercise 1: Feature Mapping</vt:lpstr>
    </vt:vector>
  </TitlesOfParts>
  <Company>USDA Forest Service</Company>
  <LinksUpToDate>false</LinksUpToDate>
  <CharactersWithSpaces>33264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 Feature Mapping</dc:title>
  <dc:subject>Remote Sensing Exercise</dc:subject>
  <dc:creator>USDA Forest Service;jwebb02@fs.fed.us</dc:creator>
  <cp:lastModifiedBy>Biplov Bhandari</cp:lastModifiedBy>
  <cp:revision>38</cp:revision>
  <cp:lastPrinted>2017-10-06T15:22:00Z</cp:lastPrinted>
  <dcterms:created xsi:type="dcterms:W3CDTF">2017-10-06T08:49:00Z</dcterms:created>
  <dcterms:modified xsi:type="dcterms:W3CDTF">2019-11-30T12:14:00Z</dcterms:modified>
</cp:coreProperties>
</file>